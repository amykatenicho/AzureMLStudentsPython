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8E8D0" w14:textId="7B68D0EB" w:rsidR="00834240" w:rsidRDefault="00834240" w:rsidP="002A3BEB">
      <w:pPr>
        <w:pStyle w:val="Title"/>
        <w:ind w:left="720"/>
      </w:pPr>
      <w:bookmarkStart w:id="0" w:name="_GoBack"/>
      <w:bookmarkEnd w:id="0"/>
      <w:r w:rsidRPr="00834240">
        <w:rPr>
          <w:noProof/>
          <w:lang w:eastAsia="en-GB"/>
        </w:rPr>
        <w:drawing>
          <wp:anchor distT="0" distB="0" distL="114300" distR="114300" simplePos="0" relativeHeight="251658241" behindDoc="0" locked="0" layoutInCell="1" allowOverlap="1" wp14:anchorId="2167C7DF" wp14:editId="391D76A5">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7F23B6F0" w:rsidR="00834240" w:rsidRDefault="004C6EFF" w:rsidP="00834240">
      <w:pPr>
        <w:rPr>
          <w:rFonts w:asciiTheme="majorHAnsi" w:eastAsiaTheme="majorEastAsia" w:hAnsiTheme="majorHAnsi" w:cstheme="majorBidi"/>
          <w:color w:val="44546A" w:themeColor="text2"/>
          <w:spacing w:val="-15"/>
          <w:sz w:val="72"/>
          <w:szCs w:val="72"/>
        </w:rPr>
      </w:pPr>
      <w:r>
        <w:rPr>
          <w:noProof/>
          <w:lang w:eastAsia="en-GB"/>
        </w:rPr>
        <mc:AlternateContent>
          <mc:Choice Requires="wpg">
            <w:drawing>
              <wp:anchor distT="0" distB="0" distL="114300" distR="114300" simplePos="0" relativeHeight="251658242" behindDoc="0" locked="0" layoutInCell="1" allowOverlap="1" wp14:anchorId="27271A90" wp14:editId="182E00DD">
                <wp:simplePos x="0" y="0"/>
                <wp:positionH relativeFrom="margin">
                  <wp:align>left</wp:align>
                </wp:positionH>
                <wp:positionV relativeFrom="paragraph">
                  <wp:posOffset>675386</wp:posOffset>
                </wp:positionV>
                <wp:extent cx="5321935" cy="3599180"/>
                <wp:effectExtent l="0" t="0" r="0" b="1270"/>
                <wp:wrapNone/>
                <wp:docPr id="3" name="Group 3"/>
                <wp:cNvGraphicFramePr/>
                <a:graphic xmlns:a="http://schemas.openxmlformats.org/drawingml/2006/main">
                  <a:graphicData uri="http://schemas.microsoft.com/office/word/2010/wordprocessingGroup">
                    <wpg:wgp>
                      <wpg:cNvGrpSpPr/>
                      <wpg:grpSpPr>
                        <a:xfrm>
                          <a:off x="0" y="0"/>
                          <a:ext cx="5321935" cy="3599180"/>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C5586C" w:rsidRPr="00FE359D" w:rsidRDefault="00C5586C"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C5586C" w:rsidRPr="008E13D3" w:rsidRDefault="00C5586C"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53.2pt;width:419.05pt;height:283.4pt;z-index:251658242;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62C3E4D7" w14:textId="56385B83" w:rsidR="00C5586C" w:rsidRPr="008E13D3" w:rsidRDefault="00C5586C"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FE359D">
        <w:rPr>
          <w:noProof/>
          <w:lang w:eastAsia="en-GB"/>
        </w:rPr>
        <w:drawing>
          <wp:anchor distT="0" distB="0" distL="114300" distR="114300" simplePos="0" relativeHeight="251658244" behindDoc="0" locked="0" layoutInCell="1" allowOverlap="1" wp14:anchorId="264292FF" wp14:editId="05B8B789">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240">
        <w:br w:type="page"/>
      </w:r>
    </w:p>
    <w:p w14:paraId="2303E712" w14:textId="20D009CE" w:rsidR="000119CA" w:rsidRDefault="002A3BEB" w:rsidP="000119C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58240"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C5586C" w:rsidRPr="00827110" w:rsidRDefault="00C5586C"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C5586C" w:rsidRPr="00827110" w:rsidRDefault="00C5586C"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F531B2">
        <w:rPr>
          <w:rFonts w:ascii="Segoe UI Light" w:hAnsi="Segoe UI Light" w:cs="Segoe UI Light"/>
          <w:sz w:val="28"/>
        </w:rPr>
        <w:t>What is Azure Machine Learning?</w:t>
      </w:r>
    </w:p>
    <w:p w14:paraId="7A9CF363" w14:textId="72322602" w:rsidR="00582AF6" w:rsidRPr="000119CA" w:rsidRDefault="00F531B2" w:rsidP="00582AF6">
      <w:pPr>
        <w:ind w:left="3600"/>
        <w:rPr>
          <w:rFonts w:ascii="Segoe UI Light" w:hAnsi="Segoe UI Light" w:cs="Segoe UI Light"/>
          <w:sz w:val="28"/>
        </w:rPr>
      </w:pPr>
      <w:r>
        <w:rPr>
          <w:rFonts w:ascii="Segoe UI Light" w:hAnsi="Segoe UI Light" w:cs="Segoe UI Light"/>
          <w:sz w:val="28"/>
        </w:rPr>
        <w:t>The Problem Domain</w:t>
      </w:r>
    </w:p>
    <w:p w14:paraId="67C46D43"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First Time Setup</w:t>
      </w:r>
    </w:p>
    <w:p w14:paraId="75A0875E"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The Data</w:t>
      </w:r>
    </w:p>
    <w:p w14:paraId="2A760DCC" w14:textId="52DAF626"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Data </w:t>
      </w:r>
      <w:r>
        <w:rPr>
          <w:rFonts w:ascii="Segoe UI Light" w:hAnsi="Segoe UI Light" w:cs="Segoe UI Light"/>
          <w:sz w:val="28"/>
        </w:rPr>
        <w:t>Pre-</w:t>
      </w:r>
      <w:r w:rsidRPr="00827110">
        <w:rPr>
          <w:rFonts w:ascii="Segoe UI Light" w:hAnsi="Segoe UI Light" w:cs="Segoe UI Light"/>
          <w:sz w:val="28"/>
        </w:rPr>
        <w:t>Processing</w:t>
      </w:r>
    </w:p>
    <w:p w14:paraId="0DFC0D46"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95F8D2" w14:textId="19DA0CA3" w:rsidR="000119CA" w:rsidRDefault="00663922" w:rsidP="000119CA">
      <w:pPr>
        <w:ind w:left="3600"/>
        <w:rPr>
          <w:rFonts w:ascii="Segoe UI Light" w:hAnsi="Segoe UI Light" w:cs="Segoe UI Light"/>
          <w:sz w:val="28"/>
        </w:rPr>
      </w:pPr>
      <w:r>
        <w:rPr>
          <w:rFonts w:ascii="Segoe UI Light" w:hAnsi="Segoe UI Light" w:cs="Segoe UI Light"/>
          <w:sz w:val="28"/>
        </w:rPr>
        <w:t>Optimising</w:t>
      </w:r>
      <w:r w:rsidR="000119CA" w:rsidRPr="00827110">
        <w:rPr>
          <w:rFonts w:ascii="Segoe UI Light" w:hAnsi="Segoe UI Light" w:cs="Segoe UI Light"/>
          <w:sz w:val="28"/>
        </w:rPr>
        <w:t xml:space="preserve"> Classifiers</w:t>
      </w:r>
    </w:p>
    <w:p w14:paraId="6B660D7D" w14:textId="4520725D" w:rsidR="00FE359D" w:rsidRPr="00827110" w:rsidRDefault="00FE359D" w:rsidP="000119CA">
      <w:pPr>
        <w:ind w:left="3600"/>
        <w:rPr>
          <w:rFonts w:ascii="Segoe UI Light" w:hAnsi="Segoe UI Light" w:cs="Segoe UI Light"/>
          <w:sz w:val="28"/>
        </w:rPr>
      </w:pPr>
      <w:r>
        <w:rPr>
          <w:rFonts w:ascii="Segoe UI Light" w:hAnsi="Segoe UI Light" w:cs="Segoe UI Light"/>
          <w:sz w:val="28"/>
        </w:rPr>
        <w:t>Creating a Scoring Experiment</w:t>
      </w:r>
    </w:p>
    <w:p w14:paraId="29774138"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Publish as a Web Service</w:t>
      </w:r>
    </w:p>
    <w:p w14:paraId="5F0DCC45" w14:textId="40647CB4" w:rsidR="000119CA" w:rsidRDefault="4ABE0180" w:rsidP="000119CA">
      <w:pPr>
        <w:ind w:left="3600"/>
        <w:rPr>
          <w:rFonts w:ascii="Segoe UI Light" w:eastAsia="Segoe UI Light" w:hAnsi="Segoe UI Light" w:cs="Segoe UI Light"/>
          <w:sz w:val="28"/>
          <w:szCs w:val="28"/>
        </w:rPr>
      </w:pPr>
      <w:r w:rsidRPr="4ABE0180">
        <w:rPr>
          <w:rFonts w:ascii="Segoe UI Light" w:eastAsia="Segoe UI Light" w:hAnsi="Segoe UI Light" w:cs="Segoe UI Light"/>
          <w:sz w:val="28"/>
          <w:szCs w:val="28"/>
        </w:rPr>
        <w:t>Test</w:t>
      </w:r>
      <w:r w:rsidR="00BB0A39">
        <w:rPr>
          <w:rFonts w:ascii="Segoe UI Light" w:eastAsia="Segoe UI Light" w:hAnsi="Segoe UI Light" w:cs="Segoe UI Light"/>
          <w:sz w:val="28"/>
          <w:szCs w:val="28"/>
        </w:rPr>
        <w:t>ing</w:t>
      </w:r>
      <w:r w:rsidRPr="4ABE0180">
        <w:rPr>
          <w:rFonts w:ascii="Segoe UI Light" w:eastAsia="Segoe UI Light" w:hAnsi="Segoe UI Light" w:cs="Segoe UI Light"/>
          <w:sz w:val="28"/>
          <w:szCs w:val="28"/>
        </w:rPr>
        <w:t xml:space="preserve"> the Web Service</w:t>
      </w:r>
    </w:p>
    <w:p w14:paraId="3B23E917" w14:textId="6BB1DDA3" w:rsidR="00582AF6" w:rsidRPr="00827110" w:rsidRDefault="00582AF6" w:rsidP="000119CA">
      <w:pPr>
        <w:ind w:left="3600"/>
        <w:rPr>
          <w:rFonts w:ascii="Segoe UI Light" w:hAnsi="Segoe UI Light" w:cs="Segoe UI Light"/>
          <w:sz w:val="28"/>
        </w:rPr>
      </w:pPr>
      <w:r>
        <w:rPr>
          <w:rFonts w:ascii="Segoe UI Light" w:eastAsia="Segoe UI Light" w:hAnsi="Segoe UI Light" w:cs="Segoe UI Light"/>
          <w:sz w:val="28"/>
          <w:szCs w:val="28"/>
        </w:rPr>
        <w:t>Publish to the Gallery</w:t>
      </w:r>
    </w:p>
    <w:p w14:paraId="0A54BF3C" w14:textId="6BDFA37A" w:rsidR="00827110" w:rsidRPr="001E5989" w:rsidRDefault="000119CA" w:rsidP="001E5989">
      <w:pPr>
        <w:ind w:left="3600"/>
        <w:rPr>
          <w:rFonts w:ascii="Segoe UI Light" w:hAnsi="Segoe UI Light" w:cs="Segoe UI Light"/>
          <w:sz w:val="28"/>
        </w:rPr>
      </w:pPr>
      <w:r w:rsidRPr="00827110">
        <w:rPr>
          <w:rFonts w:ascii="Segoe UI Light" w:hAnsi="Segoe UI Light" w:cs="Segoe UI Light"/>
          <w:sz w:val="28"/>
        </w:rPr>
        <w:t>Conclusion</w:t>
      </w:r>
    </w:p>
    <w:p w14:paraId="3B48FE51" w14:textId="36675459" w:rsidR="00827110" w:rsidRDefault="000119CA" w:rsidP="002A3BEB">
      <w:r>
        <w:rPr>
          <w:noProof/>
          <w:lang w:eastAsia="en-GB"/>
        </w:rPr>
        <mc:AlternateContent>
          <mc:Choice Requires="wps">
            <w:drawing>
              <wp:anchor distT="0" distB="0" distL="114300" distR="114300" simplePos="0" relativeHeight="251658243"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C5586C" w:rsidRPr="00827110" w:rsidRDefault="00C5586C"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C5586C" w:rsidRDefault="00C5586C"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C5586C" w:rsidRPr="00827110" w:rsidRDefault="00C5586C"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C5586C" w:rsidRPr="00827110" w:rsidRDefault="00C5586C"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C5586C" w:rsidRPr="00827110" w:rsidRDefault="00C5586C"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C5586C" w:rsidRDefault="00C5586C"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C5586C" w:rsidRPr="00827110" w:rsidRDefault="00C5586C"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3FC1C26A" w14:textId="078A9316" w:rsidR="00A724D0" w:rsidRDefault="00A724D0" w:rsidP="00A724D0">
      <w:pPr>
        <w:rPr>
          <w:rFonts w:ascii="Segoe UI Light" w:hAnsi="Segoe UI Light" w:cs="Segoe UI Light"/>
          <w:sz w:val="24"/>
          <w:szCs w:val="22"/>
        </w:rPr>
      </w:pP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074C268A" wp14:editId="4494B88E">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C5586C" w:rsidRPr="00827110" w:rsidRDefault="00C5586C"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55E624CE" w14:textId="04652730" w:rsidR="00C5586C" w:rsidRPr="00827110" w:rsidRDefault="00C5586C"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396814F3" w:rsidR="00B97198" w:rsidRDefault="00582AF6" w:rsidP="00A724D0">
      <w:pPr>
        <w:rPr>
          <w:rFonts w:ascii="Segoe UI Light" w:hAnsi="Segoe UI Light" w:cs="Segoe UI Light"/>
          <w:sz w:val="22"/>
          <w:szCs w:val="22"/>
        </w:rPr>
      </w:pPr>
      <w:r w:rsidRPr="00775CD7">
        <w:rPr>
          <w:rFonts w:ascii="Segoe UI Light" w:hAnsi="Segoe UI Light" w:cs="Segoe UI Light"/>
          <w:sz w:val="22"/>
          <w:szCs w:val="22"/>
        </w:rPr>
        <w:t>T</w:t>
      </w:r>
      <w:r w:rsidR="00B97198" w:rsidRPr="00775CD7">
        <w:rPr>
          <w:rFonts w:ascii="Segoe UI Light" w:hAnsi="Segoe UI Light" w:cs="Segoe UI Light"/>
          <w:sz w:val="22"/>
          <w:szCs w:val="22"/>
        </w:rPr>
        <w:t xml:space="preserve">his lab will introduce you to machine learning </w:t>
      </w:r>
      <w:r w:rsidR="00F531B2" w:rsidRPr="00775CD7">
        <w:rPr>
          <w:rFonts w:ascii="Segoe UI Light" w:hAnsi="Segoe UI Light" w:cs="Segoe UI Light"/>
          <w:sz w:val="22"/>
          <w:szCs w:val="22"/>
        </w:rPr>
        <w:t>capabilities</w:t>
      </w:r>
      <w:r w:rsidR="00791ADC" w:rsidRPr="00775CD7">
        <w:rPr>
          <w:rFonts w:ascii="Segoe UI Light" w:hAnsi="Segoe UI Light" w:cs="Segoe UI Light"/>
          <w:sz w:val="22"/>
          <w:szCs w:val="22"/>
        </w:rPr>
        <w:t xml:space="preserve"> available</w:t>
      </w:r>
      <w:r w:rsidR="00B97198" w:rsidRPr="00775CD7">
        <w:rPr>
          <w:rFonts w:ascii="Segoe UI Light" w:hAnsi="Segoe UI Light" w:cs="Segoe UI Light"/>
          <w:sz w:val="22"/>
          <w:szCs w:val="22"/>
        </w:rPr>
        <w:t xml:space="preserve"> in</w:t>
      </w:r>
      <w:r w:rsidR="00F531B2" w:rsidRPr="00775CD7">
        <w:rPr>
          <w:rFonts w:ascii="Segoe UI Light" w:hAnsi="Segoe UI Light" w:cs="Segoe UI Light"/>
          <w:sz w:val="22"/>
          <w:szCs w:val="22"/>
        </w:rPr>
        <w:t xml:space="preserve"> Microsoft Azure</w:t>
      </w:r>
      <w:r w:rsidR="00775CD7">
        <w:rPr>
          <w:rFonts w:ascii="Segoe UI Light" w:hAnsi="Segoe UI Light" w:cs="Segoe UI Light"/>
          <w:sz w:val="22"/>
          <w:szCs w:val="22"/>
        </w:rPr>
        <w:t xml:space="preserve">, specifically </w:t>
      </w:r>
      <w:r w:rsidR="00B97198" w:rsidRPr="00775CD7">
        <w:rPr>
          <w:rFonts w:ascii="Segoe UI Light" w:hAnsi="Segoe UI Light" w:cs="Segoe UI Light"/>
          <w:sz w:val="22"/>
          <w:szCs w:val="22"/>
        </w:rPr>
        <w:t>Microsoft Azure Machine Learning</w:t>
      </w:r>
      <w:r w:rsidR="00791ADC" w:rsidRPr="00775CD7">
        <w:rPr>
          <w:rFonts w:ascii="Segoe UI Light" w:hAnsi="Segoe UI Light" w:cs="Segoe UI Light"/>
          <w:sz w:val="22"/>
          <w:szCs w:val="22"/>
        </w:rPr>
        <w:t xml:space="preserve"> (Azure ML)</w:t>
      </w:r>
      <w:r w:rsidR="00775CD7">
        <w:rPr>
          <w:rFonts w:ascii="Segoe UI Light" w:hAnsi="Segoe UI Light" w:cs="Segoe UI Light"/>
          <w:sz w:val="22"/>
          <w:szCs w:val="22"/>
        </w:rPr>
        <w:t xml:space="preserve">.  </w:t>
      </w:r>
    </w:p>
    <w:p w14:paraId="13B9F25A" w14:textId="19E83CFD" w:rsidR="00D279DE" w:rsidRDefault="00B97198" w:rsidP="003C53DC">
      <w:pPr>
        <w:rPr>
          <w:rFonts w:ascii="Segoe UI Light" w:hAnsi="Segoe UI Light" w:cs="Segoe UI Light"/>
          <w:sz w:val="22"/>
          <w:szCs w:val="22"/>
        </w:rPr>
      </w:pPr>
      <w:r w:rsidRPr="003A4B3A">
        <w:rPr>
          <w:rFonts w:ascii="Segoe UI Light" w:hAnsi="Segoe UI Light" w:cs="Segoe UI Light"/>
          <w:sz w:val="22"/>
          <w:szCs w:val="22"/>
        </w:rPr>
        <w:t xml:space="preserve">Azure ML </w:t>
      </w:r>
      <w:r w:rsidR="00775CD7">
        <w:rPr>
          <w:rFonts w:ascii="Segoe UI Light" w:hAnsi="Segoe UI Light" w:cs="Segoe UI Light"/>
          <w:sz w:val="22"/>
          <w:szCs w:val="22"/>
        </w:rPr>
        <w:t xml:space="preserve">is </w:t>
      </w:r>
      <w:r w:rsidRPr="003A4B3A">
        <w:rPr>
          <w:rFonts w:ascii="Segoe UI Light" w:hAnsi="Segoe UI Light" w:cs="Segoe UI Light"/>
          <w:sz w:val="22"/>
          <w:szCs w:val="22"/>
        </w:rPr>
        <w:t>a fully managed machine learning platform that allows you to perform predictive analytics.</w:t>
      </w:r>
      <w:r w:rsidR="00775CD7">
        <w:rPr>
          <w:rFonts w:ascii="Segoe UI Light" w:hAnsi="Segoe UI Light" w:cs="Segoe UI Light"/>
          <w:sz w:val="22"/>
          <w:szCs w:val="22"/>
        </w:rPr>
        <w:t xml:space="preserve">  Development of models (experiments) is achieved using the </w:t>
      </w:r>
      <w:r w:rsidRPr="003A4B3A">
        <w:rPr>
          <w:rFonts w:ascii="Segoe UI Light" w:hAnsi="Segoe UI Light" w:cs="Segoe UI Light"/>
          <w:sz w:val="22"/>
          <w:szCs w:val="22"/>
        </w:rPr>
        <w:t>Azure ML Studio</w:t>
      </w:r>
      <w:r w:rsidR="00775CD7">
        <w:rPr>
          <w:rFonts w:ascii="Segoe UI Light" w:hAnsi="Segoe UI Light" w:cs="Segoe UI Light"/>
          <w:sz w:val="22"/>
          <w:szCs w:val="22"/>
        </w:rPr>
        <w:t>,</w:t>
      </w:r>
      <w:r w:rsidRPr="003A4B3A">
        <w:rPr>
          <w:rFonts w:ascii="Segoe UI Light" w:hAnsi="Segoe UI Light" w:cs="Segoe UI Light"/>
          <w:sz w:val="22"/>
          <w:szCs w:val="22"/>
        </w:rPr>
        <w:t xml:space="preserve"> a </w:t>
      </w:r>
      <w:r w:rsidR="00775CD7">
        <w:rPr>
          <w:rFonts w:ascii="Segoe UI Light" w:hAnsi="Segoe UI Light" w:cs="Segoe UI Light"/>
          <w:sz w:val="22"/>
          <w:szCs w:val="22"/>
        </w:rPr>
        <w:t>web based design environment</w:t>
      </w:r>
      <w:r w:rsidRPr="003A4B3A">
        <w:rPr>
          <w:rFonts w:ascii="Segoe UI Light" w:hAnsi="Segoe UI Light" w:cs="Segoe UI Light"/>
          <w:sz w:val="22"/>
          <w:szCs w:val="22"/>
        </w:rPr>
        <w:t xml:space="preserve"> that empowers both data scientists and domain specialists to build end-to-end solutions and significantly reduce the complexity of building </w:t>
      </w:r>
      <w:r w:rsidR="00775CD7">
        <w:rPr>
          <w:rFonts w:ascii="Segoe UI Light" w:hAnsi="Segoe UI Light" w:cs="Segoe UI Light"/>
          <w:sz w:val="22"/>
          <w:szCs w:val="22"/>
        </w:rPr>
        <w:t xml:space="preserve">and publishing </w:t>
      </w:r>
      <w:r w:rsidRPr="003A4B3A">
        <w:rPr>
          <w:rFonts w:ascii="Segoe UI Light" w:hAnsi="Segoe UI Light" w:cs="Segoe UI Light"/>
          <w:sz w:val="22"/>
          <w:szCs w:val="22"/>
        </w:rPr>
        <w:t xml:space="preserve">predictive models. </w:t>
      </w:r>
      <w:r w:rsidR="00775CD7">
        <w:rPr>
          <w:rFonts w:ascii="Segoe UI Light" w:hAnsi="Segoe UI Light" w:cs="Segoe UI Light"/>
          <w:sz w:val="22"/>
          <w:szCs w:val="22"/>
        </w:rPr>
        <w:t xml:space="preserve"> It has a simple</w:t>
      </w:r>
      <w:r w:rsidR="008C5044" w:rsidRPr="003A4B3A">
        <w:rPr>
          <w:rFonts w:ascii="Segoe UI Light" w:hAnsi="Segoe UI Light" w:cs="Segoe UI Light"/>
          <w:sz w:val="22"/>
          <w:szCs w:val="22"/>
        </w:rPr>
        <w:t xml:space="preserve"> </w:t>
      </w:r>
      <w:r w:rsidRPr="003A4B3A">
        <w:rPr>
          <w:rFonts w:ascii="Segoe UI Light" w:hAnsi="Segoe UI Light" w:cs="Segoe UI Light"/>
          <w:sz w:val="22"/>
          <w:szCs w:val="22"/>
        </w:rPr>
        <w:t>drag-</w:t>
      </w:r>
      <w:r w:rsidR="008C5044" w:rsidRPr="003A4B3A">
        <w:rPr>
          <w:rFonts w:ascii="Segoe UI Light" w:hAnsi="Segoe UI Light" w:cs="Segoe UI Light"/>
          <w:sz w:val="22"/>
          <w:szCs w:val="22"/>
        </w:rPr>
        <w:t>and-drop authoring</w:t>
      </w:r>
      <w:r w:rsidRPr="003A4B3A">
        <w:rPr>
          <w:rFonts w:ascii="Segoe UI Light" w:hAnsi="Segoe UI Light" w:cs="Segoe UI Light"/>
          <w:sz w:val="22"/>
          <w:szCs w:val="22"/>
        </w:rPr>
        <w:t xml:space="preserve"> a</w:t>
      </w:r>
      <w:r w:rsidR="008C5044" w:rsidRPr="003A4B3A">
        <w:rPr>
          <w:rFonts w:ascii="Segoe UI Light" w:hAnsi="Segoe UI Light" w:cs="Segoe UI Light"/>
          <w:sz w:val="22"/>
          <w:szCs w:val="22"/>
        </w:rPr>
        <w:t>nd a catalogue of modules that provide</w:t>
      </w:r>
      <w:r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Pr="003A4B3A">
        <w:rPr>
          <w:rFonts w:ascii="Segoe UI Light" w:hAnsi="Segoe UI Light" w:cs="Segoe UI Light"/>
          <w:sz w:val="22"/>
          <w:szCs w:val="22"/>
        </w:rPr>
        <w:t>workflow</w:t>
      </w:r>
      <w:r w:rsidR="00775CD7">
        <w:rPr>
          <w:rFonts w:ascii="Segoe UI Light" w:hAnsi="Segoe UI Light" w:cs="Segoe UI Light"/>
          <w:sz w:val="22"/>
          <w:szCs w:val="22"/>
        </w:rPr>
        <w:t>. More experienced users can also embed their own Python or R scripts in line in experiments an</w:t>
      </w:r>
      <w:r w:rsidR="00CF7B00">
        <w:rPr>
          <w:rFonts w:ascii="Segoe UI Light" w:hAnsi="Segoe UI Light" w:cs="Segoe UI Light"/>
          <w:sz w:val="22"/>
          <w:szCs w:val="22"/>
        </w:rPr>
        <w:t>d explore the data</w:t>
      </w:r>
      <w:r w:rsidR="00775CD7">
        <w:rPr>
          <w:rFonts w:ascii="Segoe UI Light" w:hAnsi="Segoe UI Light" w:cs="Segoe UI Light"/>
          <w:sz w:val="22"/>
          <w:szCs w:val="22"/>
        </w:rPr>
        <w:t xml:space="preserve"> interactively </w:t>
      </w:r>
      <w:r w:rsidR="00CF7B00">
        <w:rPr>
          <w:rFonts w:ascii="Segoe UI Light" w:hAnsi="Segoe UI Light" w:cs="Segoe UI Light"/>
          <w:sz w:val="22"/>
          <w:szCs w:val="22"/>
        </w:rPr>
        <w:t>with</w:t>
      </w:r>
      <w:r w:rsidR="00775CD7">
        <w:rPr>
          <w:rFonts w:ascii="Segoe UI Light" w:hAnsi="Segoe UI Light" w:cs="Segoe UI Light"/>
          <w:sz w:val="22"/>
          <w:szCs w:val="22"/>
        </w:rPr>
        <w:t xml:space="preserve"> Jupyter Notebooks. </w:t>
      </w:r>
    </w:p>
    <w:p w14:paraId="7D7888B4" w14:textId="7BB4D622" w:rsidR="00CF7B00" w:rsidRPr="003A4B3A" w:rsidRDefault="00CF7B00" w:rsidP="003C53DC">
      <w:pPr>
        <w:rPr>
          <w:rFonts w:ascii="Segoe UI Light" w:hAnsi="Segoe UI Light" w:cs="Segoe UI Light"/>
          <w:sz w:val="22"/>
          <w:szCs w:val="22"/>
        </w:rPr>
      </w:pPr>
      <w:r>
        <w:rPr>
          <w:rFonts w:ascii="Segoe UI Light" w:hAnsi="Segoe UI Light" w:cs="Segoe UI Light"/>
          <w:sz w:val="22"/>
          <w:szCs w:val="22"/>
        </w:rPr>
        <w:t xml:space="preserve">One of the most important features of Azure ML is its publishing service where by a finished (trained) experiment can be exposed as a web </w:t>
      </w:r>
      <w:commentRangeStart w:id="1"/>
      <w:r>
        <w:rPr>
          <w:rFonts w:ascii="Segoe UI Light" w:hAnsi="Segoe UI Light" w:cs="Segoe UI Light"/>
          <w:sz w:val="22"/>
          <w:szCs w:val="22"/>
        </w:rPr>
        <w:t>api</w:t>
      </w:r>
      <w:commentRangeEnd w:id="1"/>
      <w:r w:rsidR="00A925E2">
        <w:rPr>
          <w:rStyle w:val="CommentReference"/>
        </w:rPr>
        <w:commentReference w:id="1"/>
      </w:r>
      <w:r>
        <w:rPr>
          <w:rFonts w:ascii="Segoe UI Light" w:hAnsi="Segoe UI Light" w:cs="Segoe UI Light"/>
          <w:sz w:val="22"/>
          <w:szCs w:val="22"/>
        </w:rPr>
        <w:t xml:space="preserve"> that can be consumed by any other application such as a website, mobile application etc.  Each experiment can also be configured to be re-trained with new data using a separate api to maintain it. </w:t>
      </w:r>
    </w:p>
    <w:p w14:paraId="115744CD" w14:textId="760AA08E"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 xml:space="preserve">In </w:t>
      </w:r>
      <w:r w:rsidR="00CF7B00">
        <w:rPr>
          <w:rFonts w:ascii="Segoe UI Light" w:hAnsi="Segoe UI Light" w:cs="Segoe UI Light"/>
          <w:sz w:val="22"/>
          <w:szCs w:val="22"/>
        </w:rPr>
        <w:t>this short lab we’ll explore how Azure ML works by looking at a simple scenario, involving flight delays in the USA and see how Python scripts and Jupyter Notebooks can be used to aid in the exploration and evaluation of the data</w:t>
      </w:r>
      <w:r w:rsidRPr="003A4B3A">
        <w:rPr>
          <w:rFonts w:ascii="Segoe UI Light" w:hAnsi="Segoe UI Light" w:cs="Segoe UI Light"/>
          <w:sz w:val="22"/>
          <w:szCs w:val="22"/>
        </w:rPr>
        <w:t>.</w:t>
      </w:r>
      <w:r w:rsidR="00CF7B00">
        <w:rPr>
          <w:rFonts w:ascii="Segoe UI Light" w:hAnsi="Segoe UI Light" w:cs="Segoe UI Light"/>
          <w:sz w:val="22"/>
          <w:szCs w:val="22"/>
        </w:rPr>
        <w:t xml:space="preserve"> We’ll see how to publish the model by reviewing the sample code for a published experiment and testing the output from an Excel add-in.</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mc:AlternateContent>
          <mc:Choice Requires="wps">
            <w:drawing>
              <wp:inline distT="0" distB="0" distL="0" distR="0" wp14:anchorId="0F7F0820" wp14:editId="321FE441">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C5586C" w:rsidRPr="00827110" w:rsidRDefault="00C5586C"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0EB22163" w14:textId="47F46823" w:rsidR="00C5586C" w:rsidRPr="00827110" w:rsidRDefault="00C5586C"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227A09CC" w14:textId="3B3C6E59" w:rsidR="00D279DE" w:rsidRPr="003A4B3A" w:rsidRDefault="001503EE" w:rsidP="00A724D0">
      <w:pPr>
        <w:rPr>
          <w:rFonts w:ascii="Segoe UI Light" w:hAnsi="Segoe UI Light" w:cs="Segoe UI Light"/>
          <w:sz w:val="22"/>
          <w:szCs w:val="22"/>
        </w:rPr>
      </w:pPr>
      <w:r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Pr="003A4B3A">
        <w:rPr>
          <w:rFonts w:ascii="Segoe UI Light" w:hAnsi="Segoe UI Light" w:cs="Segoe UI Light"/>
          <w:sz w:val="22"/>
          <w:szCs w:val="22"/>
        </w:rPr>
        <w:t xml:space="preserve"> </w:t>
      </w:r>
      <w:r w:rsidR="00CF7B00">
        <w:rPr>
          <w:rFonts w:ascii="Segoe UI Light" w:hAnsi="Segoe UI Light" w:cs="Segoe UI Light"/>
          <w:sz w:val="22"/>
          <w:szCs w:val="22"/>
        </w:rPr>
        <w:t>we will</w:t>
      </w:r>
      <w:r w:rsidRPr="003A4B3A">
        <w:rPr>
          <w:rFonts w:ascii="Segoe UI Light" w:hAnsi="Segoe UI Light" w:cs="Segoe UI Light"/>
          <w:sz w:val="22"/>
          <w:szCs w:val="22"/>
        </w:rPr>
        <w:t xml:space="preserve"> create and publish a model that predicts if a flight will be delayed depending on a range of flight details and weather data</w:t>
      </w:r>
      <w:r w:rsidR="00B45F46">
        <w:rPr>
          <w:rFonts w:ascii="Segoe UI Light" w:hAnsi="Segoe UI Light" w:cs="Segoe UI Light"/>
          <w:sz w:val="22"/>
          <w:szCs w:val="22"/>
        </w:rPr>
        <w:t xml:space="preserve"> from freely available Federal Aviation Authority data in the USA</w:t>
      </w:r>
      <w:r w:rsidR="00CF7B00">
        <w:rPr>
          <w:rFonts w:ascii="Segoe UI Light" w:hAnsi="Segoe UI Light" w:cs="Segoe UI Light"/>
          <w:sz w:val="22"/>
          <w:szCs w:val="22"/>
        </w:rPr>
        <w:t>:</w:t>
      </w:r>
    </w:p>
    <w:p w14:paraId="05B10B7C" w14:textId="7CD9EE0B" w:rsidR="00D279DE" w:rsidRPr="00CF7B00" w:rsidRDefault="001503EE" w:rsidP="00CF7B00">
      <w:pPr>
        <w:pStyle w:val="ListParagraph"/>
        <w:numPr>
          <w:ilvl w:val="0"/>
          <w:numId w:val="18"/>
        </w:numPr>
        <w:rPr>
          <w:rFonts w:ascii="Segoe UI Light" w:hAnsi="Segoe UI Light" w:cs="Segoe UI Light"/>
          <w:sz w:val="22"/>
          <w:szCs w:val="22"/>
        </w:rPr>
      </w:pPr>
      <w:r w:rsidRPr="00CF7B00">
        <w:rPr>
          <w:rFonts w:ascii="Segoe UI Light" w:hAnsi="Segoe UI Light" w:cs="Segoe UI Light"/>
          <w:sz w:val="22"/>
          <w:szCs w:val="22"/>
        </w:rPr>
        <w:t xml:space="preserve">The </w:t>
      </w:r>
      <w:r w:rsidR="00CF7B00">
        <w:rPr>
          <w:rFonts w:ascii="Segoe UI Light" w:hAnsi="Segoe UI Light" w:cs="Segoe UI Light"/>
          <w:sz w:val="22"/>
          <w:szCs w:val="22"/>
        </w:rPr>
        <w:t xml:space="preserve">flight related </w:t>
      </w:r>
      <w:r w:rsidRPr="00CF7B00">
        <w:rPr>
          <w:rFonts w:ascii="Segoe UI Light" w:hAnsi="Segoe UI Light" w:cs="Segoe UI Light"/>
          <w:sz w:val="22"/>
          <w:szCs w:val="22"/>
        </w:rPr>
        <w:t xml:space="preserve">columns </w:t>
      </w:r>
      <w:r w:rsidR="00CF7B00">
        <w:rPr>
          <w:rFonts w:ascii="Segoe UI Light" w:hAnsi="Segoe UI Light" w:cs="Segoe UI Light"/>
          <w:sz w:val="22"/>
          <w:szCs w:val="22"/>
        </w:rPr>
        <w:t>include the</w:t>
      </w:r>
      <w:r w:rsidRPr="00CF7B00">
        <w:rPr>
          <w:rFonts w:ascii="Segoe UI Light" w:hAnsi="Segoe UI Light" w:cs="Segoe UI Light"/>
          <w:sz w:val="22"/>
          <w:szCs w:val="22"/>
        </w:rPr>
        <w:t xml:space="preserve"> </w:t>
      </w:r>
      <w:r w:rsidR="0010400E" w:rsidRPr="00CF7B00">
        <w:rPr>
          <w:rFonts w:ascii="Segoe UI Light" w:hAnsi="Segoe UI Light" w:cs="Segoe UI Light"/>
          <w:sz w:val="22"/>
          <w:szCs w:val="22"/>
        </w:rPr>
        <w:t>date and time of a flight, the carrier</w:t>
      </w:r>
      <w:r w:rsidR="00CF7B00">
        <w:rPr>
          <w:rFonts w:ascii="Segoe UI Light" w:hAnsi="Segoe UI Light" w:cs="Segoe UI Light"/>
          <w:sz w:val="22"/>
          <w:szCs w:val="22"/>
        </w:rPr>
        <w:t xml:space="preserve"> ID (airline)</w:t>
      </w:r>
      <w:r w:rsidR="0010400E" w:rsidRPr="00CF7B00">
        <w:rPr>
          <w:rFonts w:ascii="Segoe UI Light" w:hAnsi="Segoe UI Light" w:cs="Segoe UI Light"/>
          <w:sz w:val="22"/>
          <w:szCs w:val="22"/>
        </w:rPr>
        <w:t>, origin and destination ID’s as well as delay time information.</w:t>
      </w:r>
    </w:p>
    <w:p w14:paraId="087243C8" w14:textId="2EEEB9CD" w:rsidR="0010400E" w:rsidRPr="00CF7B00" w:rsidRDefault="0010400E" w:rsidP="00CF7B00">
      <w:pPr>
        <w:pStyle w:val="ListParagraph"/>
        <w:numPr>
          <w:ilvl w:val="0"/>
          <w:numId w:val="18"/>
        </w:numPr>
        <w:rPr>
          <w:rFonts w:ascii="Segoe UI Light" w:hAnsi="Segoe UI Light" w:cs="Segoe UI Light"/>
          <w:sz w:val="22"/>
          <w:szCs w:val="22"/>
        </w:rPr>
      </w:pPr>
      <w:r w:rsidRPr="00CF7B00">
        <w:rPr>
          <w:rFonts w:ascii="Segoe UI Light" w:hAnsi="Segoe UI Light" w:cs="Segoe UI Light"/>
          <w:sz w:val="22"/>
          <w:szCs w:val="22"/>
        </w:rPr>
        <w:t xml:space="preserve">The </w:t>
      </w:r>
      <w:r w:rsidR="00B45F46">
        <w:rPr>
          <w:rFonts w:ascii="Segoe UI Light" w:hAnsi="Segoe UI Light" w:cs="Segoe UI Light"/>
          <w:sz w:val="22"/>
          <w:szCs w:val="22"/>
        </w:rPr>
        <w:t>weather data shows temperature wind speed visibility etc. at the departing airport when the flight departed.</w:t>
      </w:r>
    </w:p>
    <w:p w14:paraId="3185DCFF" w14:textId="281BC61E" w:rsidR="00827110" w:rsidRDefault="00247C5F" w:rsidP="003C53DC">
      <w:pPr>
        <w:rPr>
          <w:rFonts w:ascii="Segoe UI Light" w:hAnsi="Segoe UI Light" w:cs="Segoe UI Light"/>
          <w:sz w:val="22"/>
          <w:szCs w:val="22"/>
        </w:rPr>
      </w:pPr>
      <w:r w:rsidRPr="003A4B3A">
        <w:rPr>
          <w:rFonts w:ascii="Segoe UI Light" w:hAnsi="Segoe UI Light" w:cs="Segoe UI Light"/>
          <w:sz w:val="22"/>
          <w:szCs w:val="22"/>
        </w:rPr>
        <w:t>T</w:t>
      </w:r>
      <w:r w:rsidR="00B45F46">
        <w:rPr>
          <w:rFonts w:ascii="Segoe UI Light" w:hAnsi="Segoe UI Light" w:cs="Segoe UI Light"/>
          <w:sz w:val="22"/>
          <w:szCs w:val="22"/>
        </w:rPr>
        <w:t>he model we’ll</w:t>
      </w:r>
      <w:r w:rsidRPr="003A4B3A">
        <w:rPr>
          <w:rFonts w:ascii="Segoe UI Light" w:hAnsi="Segoe UI Light" w:cs="Segoe UI Light"/>
          <w:sz w:val="22"/>
          <w:szCs w:val="22"/>
        </w:rPr>
        <w:t xml:space="preserve"> create is a form of supervised learning</w:t>
      </w:r>
      <w:r w:rsidR="00B45F46">
        <w:rPr>
          <w:rFonts w:ascii="Segoe UI Light" w:hAnsi="Segoe UI Light" w:cs="Segoe UI Light"/>
          <w:sz w:val="22"/>
          <w:szCs w:val="22"/>
        </w:rPr>
        <w:t xml:space="preserve"> so </w:t>
      </w:r>
      <w:r w:rsidRPr="003A4B3A">
        <w:rPr>
          <w:rFonts w:ascii="Segoe UI Light" w:hAnsi="Segoe UI Light" w:cs="Segoe UI Light"/>
          <w:sz w:val="22"/>
          <w:szCs w:val="22"/>
        </w:rPr>
        <w:t xml:space="preserve">we will use historical flight and weather data to predict if a future flight is delayed. 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w:t>
      </w:r>
      <w:r w:rsidR="00B45F46">
        <w:rPr>
          <w:rFonts w:ascii="Segoe UI Light" w:hAnsi="Segoe UI Light" w:cs="Segoe UI Light"/>
          <w:sz w:val="22"/>
          <w:szCs w:val="22"/>
        </w:rPr>
        <w:t xml:space="preserve"> (aka two class) </w:t>
      </w:r>
      <w:r w:rsidR="001503EE" w:rsidRPr="003A4B3A">
        <w:rPr>
          <w:rFonts w:ascii="Segoe UI Light" w:hAnsi="Segoe UI Light" w:cs="Segoe UI Light"/>
          <w:sz w:val="22"/>
          <w:szCs w:val="22"/>
        </w:rPr>
        <w:t>classification technique</w:t>
      </w:r>
      <w:r w:rsidR="00B45F46">
        <w:rPr>
          <w:rFonts w:ascii="Segoe UI Light" w:hAnsi="Segoe UI Light" w:cs="Segoe UI Light"/>
          <w:sz w:val="22"/>
          <w:szCs w:val="22"/>
        </w:rPr>
        <w:t xml:space="preserve"> by </w:t>
      </w:r>
      <w:r w:rsidR="00B45F46" w:rsidRPr="00B45F46">
        <w:rPr>
          <w:rFonts w:ascii="Segoe UI Light" w:hAnsi="Segoe UI Light" w:cs="Segoe UI Light"/>
          <w:i/>
          <w:sz w:val="22"/>
          <w:szCs w:val="22"/>
        </w:rPr>
        <w:t>classifying</w:t>
      </w:r>
      <w:r w:rsidR="00B45F46">
        <w:rPr>
          <w:rFonts w:ascii="Segoe UI Light" w:hAnsi="Segoe UI Light" w:cs="Segoe UI Light"/>
          <w:sz w:val="22"/>
          <w:szCs w:val="22"/>
        </w:rPr>
        <w:t xml:space="preserve"> the flights into two classes or groups - those that are delayed by more than 15 minutes and those that are on time.  This information is in the sample data in the ArrDel15 (arrival delayed by more than 15 minutes) column </w:t>
      </w:r>
      <w:r w:rsidR="004E5412">
        <w:rPr>
          <w:rFonts w:ascii="Segoe UI Light" w:hAnsi="Segoe UI Light" w:cs="Segoe UI Light"/>
          <w:sz w:val="22"/>
          <w:szCs w:val="22"/>
        </w:rPr>
        <w:t>where a 1 indicates a delayed flight and 0 represents an on time flight</w:t>
      </w:r>
      <w:r w:rsidR="002D55B7">
        <w:rPr>
          <w:rFonts w:ascii="Segoe UI Light" w:hAnsi="Segoe UI Light" w:cs="Segoe UI Light"/>
          <w:sz w:val="22"/>
          <w:szCs w:val="22"/>
        </w:rPr>
        <w:t>.</w:t>
      </w:r>
    </w:p>
    <w:p w14:paraId="064BD6F8" w14:textId="77777777" w:rsidR="00F531B2" w:rsidRDefault="00F531B2" w:rsidP="003A4B3A">
      <w:pPr>
        <w:ind w:left="3600"/>
        <w:rPr>
          <w:rFonts w:ascii="Segoe UI Light" w:hAnsi="Segoe UI Light" w:cs="Segoe UI Light"/>
          <w:sz w:val="22"/>
          <w:szCs w:val="22"/>
        </w:rPr>
      </w:pPr>
    </w:p>
    <w:p w14:paraId="65E5AC70" w14:textId="7CF6C040"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6C37685" w14:textId="77777777" w:rsidR="00CF46AB"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5E3E7B25">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C5586C" w:rsidRPr="00321271" w:rsidRDefault="00C5586C"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C5586C" w:rsidRPr="00321271" w:rsidRDefault="00C5586C"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v:textbox>
                <w10:anchorlock/>
              </v:shape>
            </w:pict>
          </mc:Fallback>
        </mc:AlternateContent>
      </w:r>
    </w:p>
    <w:p w14:paraId="3C0D4E41" w14:textId="4C8C3414" w:rsidR="00CF46AB" w:rsidRDefault="00CF46AB" w:rsidP="00A724D0">
      <w:pPr>
        <w:rPr>
          <w:rFonts w:ascii="Segoe UI Light" w:hAnsi="Segoe UI Light" w:cs="Segoe UI Light"/>
          <w:sz w:val="22"/>
          <w:szCs w:val="22"/>
        </w:rPr>
      </w:pPr>
      <w:r>
        <w:rPr>
          <w:rFonts w:ascii="Segoe UI Light" w:hAnsi="Segoe UI Light" w:cs="Segoe UI Light"/>
          <w:sz w:val="22"/>
          <w:szCs w:val="22"/>
        </w:rPr>
        <w:t xml:space="preserve">Microsoft Azure Machine Learning offers a free-tier service and a standard tier for which you need an Azure subscription. In order to access the free workspace, go to </w:t>
      </w:r>
      <w:hyperlink r:id="rId12" w:history="1">
        <w:r w:rsidRPr="0039004B">
          <w:rPr>
            <w:rStyle w:val="Hyperlink"/>
            <w:rFonts w:ascii="Segoe UI Light" w:hAnsi="Segoe UI Light" w:cs="Segoe UI Light"/>
            <w:sz w:val="22"/>
            <w:szCs w:val="22"/>
          </w:rPr>
          <w:t>https://studio.azureml.net/</w:t>
        </w:r>
      </w:hyperlink>
      <w:r>
        <w:rPr>
          <w:rFonts w:ascii="Segoe UI Light" w:hAnsi="Segoe UI Light" w:cs="Segoe UI Light"/>
          <w:sz w:val="22"/>
          <w:szCs w:val="22"/>
        </w:rPr>
        <w:t xml:space="preserve"> , sign in with a </w:t>
      </w:r>
      <w:r w:rsidR="00B671BF">
        <w:rPr>
          <w:rFonts w:ascii="Segoe UI Light" w:hAnsi="Segoe UI Light" w:cs="Segoe UI Light"/>
          <w:sz w:val="22"/>
          <w:szCs w:val="22"/>
        </w:rPr>
        <w:t>Microsoft account</w:t>
      </w:r>
      <w:r>
        <w:rPr>
          <w:rFonts w:ascii="Segoe UI Light" w:hAnsi="Segoe UI Light" w:cs="Segoe UI Light"/>
          <w:sz w:val="22"/>
          <w:szCs w:val="22"/>
        </w:rPr>
        <w:t xml:space="preserve"> (@hotmail.com, @outlook.com etc.) and a free workspace is automatically created for you.</w:t>
      </w:r>
    </w:p>
    <w:p w14:paraId="39B6D289" w14:textId="0AFE9F1F" w:rsidR="002D55B7" w:rsidRDefault="002D55B7" w:rsidP="00A724D0">
      <w:pPr>
        <w:rPr>
          <w:rFonts w:ascii="Segoe UI Light" w:hAnsi="Segoe UI Light" w:cs="Segoe UI Light"/>
          <w:sz w:val="22"/>
          <w:szCs w:val="22"/>
        </w:rPr>
      </w:pPr>
    </w:p>
    <w:p w14:paraId="0EF172AF" w14:textId="20CDEDE7" w:rsidR="00E84C8F" w:rsidRPr="00B65F59" w:rsidDel="00A37BF1" w:rsidRDefault="002D55B7" w:rsidP="00A724D0">
      <w:pPr>
        <w:rPr>
          <w:del w:id="2" w:author="Andrew Fryer (@DEEPFAT)" w:date="2016-08-31T14:34:00Z"/>
          <w:rFonts w:ascii="Segoe UI Light" w:hAnsi="Segoe UI Light" w:cs="Segoe UI Light"/>
          <w:sz w:val="22"/>
          <w:szCs w:val="22"/>
          <w:rPrChange w:id="3" w:author="Andrew Fryer (@DEEPFAT)" w:date="2016-09-01T08:59:00Z">
            <w:rPr>
              <w:del w:id="4" w:author="Andrew Fryer (@DEEPFAT)" w:date="2016-08-31T14:34:00Z"/>
              <w:rFonts w:ascii="Segoe UI Light" w:hAnsi="Segoe UI Light" w:cs="Segoe UI Light"/>
              <w:sz w:val="22"/>
              <w:szCs w:val="22"/>
              <w:highlight w:val="yellow"/>
            </w:rPr>
          </w:rPrChange>
        </w:rPr>
      </w:pPr>
      <w:del w:id="5" w:author="Andrew Fryer (@DEEPFAT)" w:date="2016-08-31T14:34:00Z">
        <w:r w:rsidRPr="00B65F59" w:rsidDel="00A37BF1">
          <w:rPr>
            <w:rFonts w:ascii="Segoe UI Light" w:hAnsi="Segoe UI Light" w:cs="Segoe UI Light"/>
            <w:sz w:val="22"/>
            <w:szCs w:val="22"/>
            <w:rPrChange w:id="6" w:author="Andrew Fryer (@DEEPFAT)" w:date="2016-09-01T08:59:00Z">
              <w:rPr>
                <w:rFonts w:ascii="Segoe UI Light" w:hAnsi="Segoe UI Light" w:cs="Segoe UI Light"/>
                <w:sz w:val="22"/>
                <w:szCs w:val="22"/>
                <w:highlight w:val="yellow"/>
              </w:rPr>
            </w:rPrChange>
          </w:rPr>
          <w:delText>How do students do this</w:delText>
        </w:r>
      </w:del>
    </w:p>
    <w:p w14:paraId="4E63785E" w14:textId="77777777" w:rsidR="00E84C8F" w:rsidRPr="00B65F59" w:rsidRDefault="00E84C8F" w:rsidP="00A724D0">
      <w:pPr>
        <w:rPr>
          <w:rFonts w:ascii="Segoe UI Light" w:hAnsi="Segoe UI Light" w:cs="Segoe UI Light"/>
          <w:sz w:val="22"/>
          <w:szCs w:val="22"/>
          <w:rPrChange w:id="7" w:author="Andrew Fryer (@DEEPFAT)" w:date="2016-09-01T08:59:00Z">
            <w:rPr>
              <w:rFonts w:ascii="Segoe UI Light" w:hAnsi="Segoe UI Light" w:cs="Segoe UI Light"/>
              <w:sz w:val="22"/>
              <w:szCs w:val="22"/>
              <w:highlight w:val="yellow"/>
            </w:rPr>
          </w:rPrChange>
        </w:rPr>
      </w:pPr>
    </w:p>
    <w:p w14:paraId="2E3BA39A" w14:textId="002F29AD" w:rsidR="00A37BF1" w:rsidRPr="00B65F59" w:rsidRDefault="00E84C8F" w:rsidP="00A724D0">
      <w:pPr>
        <w:rPr>
          <w:ins w:id="8" w:author="Andrew Fryer (@DEEPFAT)" w:date="2016-08-31T14:34:00Z"/>
          <w:rFonts w:ascii="Segoe UI Light" w:hAnsi="Segoe UI Light" w:cs="Segoe UI Light"/>
          <w:sz w:val="22"/>
          <w:szCs w:val="22"/>
          <w:rPrChange w:id="9" w:author="Andrew Fryer (@DEEPFAT)" w:date="2016-09-01T08:59:00Z">
            <w:rPr>
              <w:ins w:id="10" w:author="Andrew Fryer (@DEEPFAT)" w:date="2016-08-31T14:34:00Z"/>
              <w:rFonts w:ascii="Segoe UI Light" w:hAnsi="Segoe UI Light" w:cs="Segoe UI Light"/>
              <w:sz w:val="22"/>
              <w:szCs w:val="22"/>
              <w:highlight w:val="yellow"/>
            </w:rPr>
          </w:rPrChange>
        </w:rPr>
      </w:pPr>
      <w:r w:rsidRPr="00B65F59">
        <w:rPr>
          <w:rFonts w:ascii="Segoe UI Light" w:hAnsi="Segoe UI Light" w:cs="Segoe UI Light"/>
          <w:sz w:val="22"/>
          <w:szCs w:val="22"/>
          <w:rPrChange w:id="11" w:author="Andrew Fryer (@DEEPFAT)" w:date="2016-09-01T08:59:00Z">
            <w:rPr>
              <w:rFonts w:ascii="Segoe UI Light" w:hAnsi="Segoe UI Light" w:cs="Segoe UI Light"/>
              <w:sz w:val="22"/>
              <w:szCs w:val="22"/>
              <w:highlight w:val="yellow"/>
            </w:rPr>
          </w:rPrChange>
        </w:rPr>
        <w:t>Each student will create a machine workspace to store their work in against a faculty run Azure Resource Group. Go to portal.azure.com which is the browser based management console for all services in Azure.  To create your workspace click on the plus sign and look for data analytics</w:t>
      </w:r>
      <w:ins w:id="12" w:author="Andrew Fryer (@DEEPFAT)" w:date="2016-08-31T14:34:00Z">
        <w:r w:rsidR="00A37BF1" w:rsidRPr="00B65F59">
          <w:rPr>
            <w:rFonts w:ascii="Segoe UI Light" w:hAnsi="Segoe UI Light" w:cs="Segoe UI Light"/>
            <w:sz w:val="22"/>
            <w:szCs w:val="22"/>
            <w:rPrChange w:id="13" w:author="Andrew Fryer (@DEEPFAT)" w:date="2016-09-01T08:59:00Z">
              <w:rPr>
                <w:rFonts w:ascii="Segoe UI Light" w:hAnsi="Segoe UI Light" w:cs="Segoe UI Light"/>
                <w:sz w:val="22"/>
                <w:szCs w:val="22"/>
                <w:highlight w:val="yellow"/>
              </w:rPr>
            </w:rPrChange>
          </w:rPr>
          <w:t>-&gt;</w:t>
        </w:r>
      </w:ins>
      <w:ins w:id="14" w:author="Ed Baker" w:date="2016-08-31T09:34:00Z">
        <w:del w:id="15" w:author="Andrew Fryer (@DEEPFAT)" w:date="2016-08-31T14:34:00Z">
          <w:r w:rsidR="00396889" w:rsidRPr="00B65F59" w:rsidDel="00A37BF1">
            <w:rPr>
              <w:rFonts w:ascii="Segoe UI Light" w:hAnsi="Segoe UI Light" w:cs="Segoe UI Light"/>
              <w:sz w:val="22"/>
              <w:szCs w:val="22"/>
              <w:rPrChange w:id="16" w:author="Andrew Fryer (@DEEPFAT)" w:date="2016-09-01T08:59:00Z">
                <w:rPr>
                  <w:rFonts w:ascii="Segoe UI Light" w:hAnsi="Segoe UI Light" w:cs="Segoe UI Light"/>
                  <w:sz w:val="22"/>
                  <w:szCs w:val="22"/>
                  <w:highlight w:val="yellow"/>
                </w:rPr>
              </w:rPrChange>
            </w:rPr>
            <w:delText>,</w:delText>
          </w:r>
        </w:del>
      </w:ins>
      <w:r w:rsidRPr="00B65F59">
        <w:rPr>
          <w:rFonts w:ascii="Segoe UI Light" w:hAnsi="Segoe UI Light" w:cs="Segoe UI Light"/>
          <w:sz w:val="22"/>
          <w:szCs w:val="22"/>
          <w:rPrChange w:id="17" w:author="Andrew Fryer (@DEEPFAT)" w:date="2016-09-01T08:59:00Z">
            <w:rPr>
              <w:rFonts w:ascii="Segoe UI Light" w:hAnsi="Segoe UI Light" w:cs="Segoe UI Light"/>
              <w:sz w:val="22"/>
              <w:szCs w:val="22"/>
              <w:highlight w:val="yellow"/>
            </w:rPr>
          </w:rPrChange>
        </w:rPr>
        <w:t xml:space="preserve"> Azure Machine Learning.  </w:t>
      </w:r>
    </w:p>
    <w:p w14:paraId="3D1A29FF" w14:textId="3014CA1B" w:rsidR="00A37BF1" w:rsidRDefault="0021474D" w:rsidP="00A724D0">
      <w:pPr>
        <w:rPr>
          <w:ins w:id="18" w:author="Andrew Fryer (@DEEPFAT)" w:date="2016-08-31T14:34:00Z"/>
          <w:rFonts w:ascii="Segoe UI Light" w:hAnsi="Segoe UI Light" w:cs="Segoe UI Light"/>
          <w:sz w:val="22"/>
          <w:szCs w:val="22"/>
          <w:highlight w:val="yellow"/>
        </w:rPr>
      </w:pPr>
      <w:ins w:id="19" w:author="Andrew Fryer (@DEEPFAT)" w:date="2016-08-31T14:38:00Z">
        <w:r>
          <w:rPr>
            <w:noProof/>
            <w:lang w:eastAsia="en-GB"/>
          </w:rPr>
          <w:drawing>
            <wp:inline distT="0" distB="0" distL="0" distR="0" wp14:anchorId="289A3179" wp14:editId="70FBD7BB">
              <wp:extent cx="4239928" cy="4532036"/>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2448" cy="4534730"/>
                      </a:xfrm>
                      <a:prstGeom prst="rect">
                        <a:avLst/>
                      </a:prstGeom>
                    </pic:spPr>
                  </pic:pic>
                </a:graphicData>
              </a:graphic>
            </wp:inline>
          </w:drawing>
        </w:r>
      </w:ins>
    </w:p>
    <w:p w14:paraId="6E5D2336" w14:textId="77777777" w:rsidR="00A37BF1" w:rsidRDefault="00A37BF1" w:rsidP="00A724D0">
      <w:pPr>
        <w:rPr>
          <w:ins w:id="20" w:author="Andrew Fryer (@DEEPFAT)" w:date="2016-08-31T14:34:00Z"/>
          <w:rFonts w:ascii="Segoe UI Light" w:hAnsi="Segoe UI Light" w:cs="Segoe UI Light"/>
          <w:sz w:val="22"/>
          <w:szCs w:val="22"/>
          <w:highlight w:val="yellow"/>
        </w:rPr>
      </w:pPr>
    </w:p>
    <w:p w14:paraId="66B404C0" w14:textId="77777777" w:rsidR="0021474D" w:rsidRDefault="0021474D">
      <w:pPr>
        <w:rPr>
          <w:ins w:id="21" w:author="Andrew Fryer (@DEEPFAT)" w:date="2016-08-31T14:41:00Z"/>
          <w:rFonts w:ascii="Segoe UI Light" w:hAnsi="Segoe UI Light" w:cs="Segoe UI Light"/>
          <w:sz w:val="22"/>
          <w:szCs w:val="22"/>
          <w:highlight w:val="yellow"/>
        </w:rPr>
      </w:pPr>
      <w:ins w:id="22" w:author="Andrew Fryer (@DEEPFAT)" w:date="2016-08-31T14:41:00Z">
        <w:r>
          <w:rPr>
            <w:rFonts w:ascii="Segoe UI Light" w:hAnsi="Segoe UI Light" w:cs="Segoe UI Light"/>
            <w:sz w:val="22"/>
            <w:szCs w:val="22"/>
            <w:highlight w:val="yellow"/>
          </w:rPr>
          <w:br w:type="page"/>
        </w:r>
      </w:ins>
    </w:p>
    <w:p w14:paraId="4B34252A" w14:textId="59652E28" w:rsidR="00A37BF1" w:rsidRPr="00B65F59" w:rsidRDefault="00E84C8F" w:rsidP="00A724D0">
      <w:pPr>
        <w:rPr>
          <w:ins w:id="23" w:author="Andrew Fryer (@DEEPFAT)" w:date="2016-08-31T14:39:00Z"/>
          <w:rFonts w:ascii="Segoe UI Light" w:hAnsi="Segoe UI Light" w:cs="Segoe UI Light"/>
          <w:sz w:val="22"/>
          <w:szCs w:val="22"/>
          <w:rPrChange w:id="24" w:author="Andrew Fryer (@DEEPFAT)" w:date="2016-09-01T08:59:00Z">
            <w:rPr>
              <w:ins w:id="25" w:author="Andrew Fryer (@DEEPFAT)" w:date="2016-08-31T14:39:00Z"/>
              <w:rFonts w:ascii="Segoe UI Light" w:hAnsi="Segoe UI Light" w:cs="Segoe UI Light"/>
              <w:sz w:val="22"/>
              <w:szCs w:val="22"/>
              <w:highlight w:val="yellow"/>
            </w:rPr>
          </w:rPrChange>
        </w:rPr>
      </w:pPr>
      <w:r w:rsidRPr="00B65F59">
        <w:rPr>
          <w:rFonts w:ascii="Segoe UI Light" w:hAnsi="Segoe UI Light" w:cs="Segoe UI Light"/>
          <w:sz w:val="22"/>
          <w:szCs w:val="22"/>
          <w:rPrChange w:id="26" w:author="Andrew Fryer (@DEEPFAT)" w:date="2016-09-01T08:59:00Z">
            <w:rPr>
              <w:rFonts w:ascii="Segoe UI Light" w:hAnsi="Segoe UI Light" w:cs="Segoe UI Light"/>
              <w:sz w:val="22"/>
              <w:szCs w:val="22"/>
              <w:highlight w:val="yellow"/>
            </w:rPr>
          </w:rPrChange>
        </w:rPr>
        <w:lastRenderedPageBreak/>
        <w:t xml:space="preserve">Fill out the form (called a blade in Azure) using the supplied name for the resource group and give your workspace an easily identifiable name and use the same name for the storage account </w:t>
      </w:r>
      <w:ins w:id="27" w:author="Andrew Fryer (@DEEPFAT)" w:date="2016-08-31T14:42:00Z">
        <w:r w:rsidR="0021474D" w:rsidRPr="00B65F59">
          <w:rPr>
            <w:rFonts w:ascii="Segoe UI Light" w:hAnsi="Segoe UI Light" w:cs="Segoe UI Light"/>
            <w:sz w:val="22"/>
            <w:szCs w:val="22"/>
            <w:rPrChange w:id="28" w:author="Andrew Fryer (@DEEPFAT)" w:date="2016-09-01T08:59:00Z">
              <w:rPr>
                <w:rFonts w:ascii="Segoe UI Light" w:hAnsi="Segoe UI Light" w:cs="Segoe UI Light"/>
                <w:sz w:val="22"/>
                <w:szCs w:val="22"/>
                <w:highlight w:val="yellow"/>
              </w:rPr>
            </w:rPrChange>
          </w:rPr>
          <w:t>and the web service plan</w:t>
        </w:r>
      </w:ins>
      <w:del w:id="29" w:author="Andrew Fryer (@DEEPFAT)" w:date="2016-08-31T14:42:00Z">
        <w:r w:rsidRPr="00B65F59" w:rsidDel="0021474D">
          <w:rPr>
            <w:rFonts w:ascii="Segoe UI Light" w:hAnsi="Segoe UI Light" w:cs="Segoe UI Light"/>
            <w:sz w:val="22"/>
            <w:szCs w:val="22"/>
            <w:rPrChange w:id="30" w:author="Andrew Fryer (@DEEPFAT)" w:date="2016-09-01T08:59:00Z">
              <w:rPr>
                <w:rFonts w:ascii="Segoe UI Light" w:hAnsi="Segoe UI Light" w:cs="Segoe UI Light"/>
                <w:sz w:val="22"/>
                <w:szCs w:val="22"/>
                <w:highlight w:val="yellow"/>
              </w:rPr>
            </w:rPrChange>
          </w:rPr>
          <w:delText xml:space="preserve">(which is where your work is actually </w:delText>
        </w:r>
        <w:commentRangeStart w:id="31"/>
        <w:r w:rsidRPr="00B65F59" w:rsidDel="0021474D">
          <w:rPr>
            <w:rFonts w:ascii="Segoe UI Light" w:hAnsi="Segoe UI Light" w:cs="Segoe UI Light"/>
            <w:sz w:val="22"/>
            <w:szCs w:val="22"/>
            <w:rPrChange w:id="32" w:author="Andrew Fryer (@DEEPFAT)" w:date="2016-09-01T08:59:00Z">
              <w:rPr>
                <w:rFonts w:ascii="Segoe UI Light" w:hAnsi="Segoe UI Light" w:cs="Segoe UI Light"/>
                <w:sz w:val="22"/>
                <w:szCs w:val="22"/>
                <w:highlight w:val="yellow"/>
              </w:rPr>
            </w:rPrChange>
          </w:rPr>
          <w:delText>stored</w:delText>
        </w:r>
        <w:commentRangeEnd w:id="31"/>
        <w:r w:rsidR="00396889" w:rsidDel="0021474D">
          <w:rPr>
            <w:rStyle w:val="CommentReference"/>
          </w:rPr>
          <w:commentReference w:id="31"/>
        </w:r>
        <w:r w:rsidRPr="00B65F59" w:rsidDel="0021474D">
          <w:rPr>
            <w:rFonts w:ascii="Segoe UI Light" w:hAnsi="Segoe UI Light" w:cs="Segoe UI Light"/>
            <w:sz w:val="22"/>
            <w:szCs w:val="22"/>
            <w:rPrChange w:id="33" w:author="Andrew Fryer (@DEEPFAT)" w:date="2016-09-01T08:59:00Z">
              <w:rPr>
                <w:rFonts w:ascii="Segoe UI Light" w:hAnsi="Segoe UI Light" w:cs="Segoe UI Light"/>
                <w:sz w:val="22"/>
                <w:szCs w:val="22"/>
                <w:highlight w:val="yellow"/>
              </w:rPr>
            </w:rPrChange>
          </w:rPr>
          <w:delText>)</w:delText>
        </w:r>
      </w:del>
      <w:ins w:id="34" w:author="Andrew Fryer (@DEEPFAT)" w:date="2016-08-31T14:41:00Z">
        <w:r w:rsidR="0021474D" w:rsidRPr="00B65F59">
          <w:rPr>
            <w:rFonts w:ascii="Segoe UI Light" w:hAnsi="Segoe UI Light" w:cs="Segoe UI Light"/>
            <w:sz w:val="22"/>
            <w:szCs w:val="22"/>
            <w:rPrChange w:id="35" w:author="Andrew Fryer (@DEEPFAT)" w:date="2016-09-01T08:59:00Z">
              <w:rPr>
                <w:rFonts w:ascii="Segoe UI Light" w:hAnsi="Segoe UI Light" w:cs="Segoe UI Light"/>
                <w:sz w:val="22"/>
                <w:szCs w:val="22"/>
                <w:highlight w:val="yellow"/>
              </w:rPr>
            </w:rPrChange>
          </w:rPr>
          <w:t>.  For the rest of the fields use the values and setting below:</w:t>
        </w:r>
      </w:ins>
    </w:p>
    <w:p w14:paraId="1A8B01F4" w14:textId="30EC796D" w:rsidR="0021474D" w:rsidRDefault="0021474D" w:rsidP="00A724D0">
      <w:pPr>
        <w:rPr>
          <w:ins w:id="36" w:author="Andrew Fryer (@DEEPFAT)" w:date="2016-08-31T14:34:00Z"/>
          <w:rFonts w:ascii="Segoe UI Light" w:hAnsi="Segoe UI Light" w:cs="Segoe UI Light"/>
          <w:sz w:val="22"/>
          <w:szCs w:val="22"/>
          <w:highlight w:val="yellow"/>
        </w:rPr>
      </w:pPr>
      <w:ins w:id="37" w:author="Andrew Fryer (@DEEPFAT)" w:date="2016-08-31T14:40:00Z">
        <w:r>
          <w:rPr>
            <w:noProof/>
            <w:lang w:eastAsia="en-GB"/>
          </w:rPr>
          <w:drawing>
            <wp:inline distT="0" distB="0" distL="0" distR="0" wp14:anchorId="7AFB197E" wp14:editId="4A61992A">
              <wp:extent cx="5308332" cy="465441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9182" cy="4655160"/>
                      </a:xfrm>
                      <a:prstGeom prst="rect">
                        <a:avLst/>
                      </a:prstGeom>
                    </pic:spPr>
                  </pic:pic>
                </a:graphicData>
              </a:graphic>
            </wp:inline>
          </w:drawing>
        </w:r>
      </w:ins>
    </w:p>
    <w:p w14:paraId="2B95DF65" w14:textId="73143C8D" w:rsidR="00E84C8F" w:rsidRPr="00B65F59" w:rsidRDefault="00E84C8F" w:rsidP="00A724D0">
      <w:pPr>
        <w:rPr>
          <w:ins w:id="38" w:author="Andrew Fryer (@DEEPFAT)" w:date="2016-08-31T14:42:00Z"/>
          <w:rFonts w:ascii="Segoe UI Light" w:hAnsi="Segoe UI Light" w:cs="Segoe UI Light"/>
          <w:sz w:val="22"/>
          <w:szCs w:val="22"/>
          <w:rPrChange w:id="39" w:author="Andrew Fryer (@DEEPFAT)" w:date="2016-09-01T08:58:00Z">
            <w:rPr>
              <w:ins w:id="40" w:author="Andrew Fryer (@DEEPFAT)" w:date="2016-08-31T14:42:00Z"/>
              <w:rFonts w:ascii="Segoe UI Light" w:hAnsi="Segoe UI Light" w:cs="Segoe UI Light"/>
              <w:sz w:val="22"/>
              <w:szCs w:val="22"/>
              <w:highlight w:val="yellow"/>
            </w:rPr>
          </w:rPrChange>
        </w:rPr>
      </w:pPr>
      <w:r w:rsidRPr="00B65F59">
        <w:rPr>
          <w:rFonts w:ascii="Segoe UI Light" w:hAnsi="Segoe UI Light" w:cs="Segoe UI Light"/>
          <w:sz w:val="22"/>
          <w:szCs w:val="22"/>
          <w:rPrChange w:id="41" w:author="Andrew Fryer (@DEEPFAT)" w:date="2016-09-01T08:58:00Z">
            <w:rPr>
              <w:rFonts w:ascii="Segoe UI Light" w:hAnsi="Segoe UI Light" w:cs="Segoe UI Light"/>
              <w:sz w:val="22"/>
              <w:szCs w:val="22"/>
              <w:highlight w:val="yellow"/>
            </w:rPr>
          </w:rPrChange>
        </w:rPr>
        <w:t xml:space="preserve"> </w:t>
      </w:r>
      <w:ins w:id="42" w:author="Andrew Fryer (@DEEPFAT)" w:date="2016-08-31T14:41:00Z">
        <w:r w:rsidR="0021474D" w:rsidRPr="00B65F59">
          <w:rPr>
            <w:rFonts w:ascii="Segoe UI Light" w:hAnsi="Segoe UI Light" w:cs="Segoe UI Light"/>
            <w:sz w:val="22"/>
            <w:szCs w:val="22"/>
            <w:rPrChange w:id="43" w:author="Andrew Fryer (@DEEPFAT)" w:date="2016-09-01T08:58:00Z">
              <w:rPr>
                <w:rFonts w:ascii="Segoe UI Light" w:hAnsi="Segoe UI Light" w:cs="Segoe UI Light"/>
                <w:sz w:val="22"/>
                <w:szCs w:val="22"/>
                <w:highlight w:val="yellow"/>
              </w:rPr>
            </w:rPrChange>
          </w:rPr>
          <w:t>So workplace pricing tier is standard</w:t>
        </w:r>
      </w:ins>
      <w:ins w:id="44" w:author="Andrew Fryer (@DEEPFAT)" w:date="2016-08-31T14:42:00Z">
        <w:r w:rsidR="0021474D" w:rsidRPr="00B65F59">
          <w:rPr>
            <w:rFonts w:ascii="Segoe UI Light" w:hAnsi="Segoe UI Light" w:cs="Segoe UI Light"/>
            <w:sz w:val="22"/>
            <w:szCs w:val="22"/>
            <w:rPrChange w:id="45" w:author="Andrew Fryer (@DEEPFAT)" w:date="2016-09-01T08:58:00Z">
              <w:rPr>
                <w:rFonts w:ascii="Segoe UI Light" w:hAnsi="Segoe UI Light" w:cs="Segoe UI Light"/>
                <w:sz w:val="22"/>
                <w:szCs w:val="22"/>
                <w:highlight w:val="yellow"/>
              </w:rPr>
            </w:rPrChange>
          </w:rPr>
          <w:t xml:space="preserve"> and use S1 standard  for the pricing tier.</w:t>
        </w:r>
      </w:ins>
    </w:p>
    <w:p w14:paraId="6A63E003" w14:textId="2BD006AA" w:rsidR="0021474D" w:rsidRDefault="0021474D" w:rsidP="00A724D0">
      <w:pPr>
        <w:rPr>
          <w:ins w:id="46" w:author="Andrew Fryer (@DEEPFAT)" w:date="2016-08-31T14:42:00Z"/>
          <w:rFonts w:ascii="Segoe UI Light" w:hAnsi="Segoe UI Light" w:cs="Segoe UI Light"/>
          <w:sz w:val="22"/>
          <w:szCs w:val="22"/>
          <w:highlight w:val="yellow"/>
        </w:rPr>
      </w:pPr>
    </w:p>
    <w:p w14:paraId="669C6C3E" w14:textId="40531CA8" w:rsidR="0021474D" w:rsidDel="0021474D" w:rsidRDefault="0021474D" w:rsidP="00A724D0">
      <w:pPr>
        <w:rPr>
          <w:del w:id="47" w:author="Andrew Fryer (@DEEPFAT)" w:date="2016-08-31T14:43:00Z"/>
          <w:rFonts w:ascii="Segoe UI Light" w:hAnsi="Segoe UI Light" w:cs="Segoe UI Light"/>
          <w:sz w:val="22"/>
          <w:szCs w:val="22"/>
          <w:highlight w:val="yellow"/>
        </w:rPr>
      </w:pPr>
    </w:p>
    <w:p w14:paraId="652B2A46" w14:textId="51C0B34F" w:rsidR="002D55B7" w:rsidDel="0021474D" w:rsidRDefault="002D55B7" w:rsidP="00A724D0">
      <w:pPr>
        <w:rPr>
          <w:del w:id="48" w:author="Andrew Fryer (@DEEPFAT)" w:date="2016-08-31T14:43:00Z"/>
          <w:rFonts w:ascii="Segoe UI Light" w:hAnsi="Segoe UI Light" w:cs="Segoe UI Light"/>
          <w:sz w:val="22"/>
          <w:szCs w:val="22"/>
        </w:rPr>
      </w:pPr>
    </w:p>
    <w:p w14:paraId="4E24E1EE" w14:textId="2E9283AE" w:rsidR="00E84C8F" w:rsidDel="0021474D" w:rsidRDefault="00E84C8F" w:rsidP="00A724D0">
      <w:pPr>
        <w:rPr>
          <w:del w:id="49" w:author="Andrew Fryer (@DEEPFAT)" w:date="2016-08-31T14:43:00Z"/>
          <w:rFonts w:ascii="Segoe UI Light" w:hAnsi="Segoe UI Light" w:cs="Segoe UI Light"/>
          <w:sz w:val="22"/>
          <w:szCs w:val="22"/>
        </w:rPr>
      </w:pPr>
    </w:p>
    <w:p w14:paraId="7CAF0702" w14:textId="51944232" w:rsidR="000E3E2E" w:rsidRPr="00CC2C3C" w:rsidDel="0021474D" w:rsidRDefault="00CF46AB" w:rsidP="00A724D0">
      <w:pPr>
        <w:rPr>
          <w:del w:id="50" w:author="Andrew Fryer (@DEEPFAT)" w:date="2016-08-31T14:43:00Z"/>
          <w:rFonts w:ascii="Segoe UI Light" w:hAnsi="Segoe UI Light" w:cs="Segoe UI Light"/>
          <w:sz w:val="22"/>
          <w:szCs w:val="22"/>
        </w:rPr>
      </w:pPr>
      <w:del w:id="51" w:author="Andrew Fryer (@DEEPFAT)" w:date="2016-08-31T14:43:00Z">
        <w:r w:rsidDel="0021474D">
          <w:rPr>
            <w:rFonts w:ascii="Segoe UI Light" w:hAnsi="Segoe UI Light" w:cs="Segoe UI Light"/>
            <w:sz w:val="22"/>
            <w:szCs w:val="22"/>
          </w:rPr>
          <w:delText>If you wish to use an Azure subscription to create a paid workspace,</w:delText>
        </w:r>
        <w:r w:rsidR="0038478D" w:rsidRPr="00CC2C3C" w:rsidDel="0021474D">
          <w:rPr>
            <w:rFonts w:ascii="Segoe UI Light" w:hAnsi="Segoe UI Light" w:cs="Segoe UI Light"/>
            <w:sz w:val="22"/>
            <w:szCs w:val="22"/>
          </w:rPr>
          <w:delText xml:space="preserve"> you will need an Azure subscription to complete the lab.</w:delText>
        </w:r>
        <w:r w:rsidR="00A724D0" w:rsidDel="0021474D">
          <w:rPr>
            <w:rFonts w:ascii="Segoe UI Light" w:hAnsi="Segoe UI Light" w:cs="Segoe UI Light"/>
            <w:sz w:val="22"/>
            <w:szCs w:val="22"/>
          </w:rPr>
          <w:delText xml:space="preserve"> </w:delText>
        </w:r>
        <w:r w:rsidR="0038478D" w:rsidRPr="00CC2C3C" w:rsidDel="0021474D">
          <w:rPr>
            <w:rFonts w:ascii="Segoe UI Light" w:hAnsi="Segoe UI Light" w:cs="Segoe UI Light"/>
            <w:sz w:val="22"/>
            <w:szCs w:val="22"/>
          </w:rPr>
          <w:delText xml:space="preserve">You can sign up for </w:delText>
        </w:r>
        <w:r w:rsidR="000E3E2E" w:rsidRPr="00CC2C3C" w:rsidDel="0021474D">
          <w:rPr>
            <w:rFonts w:ascii="Segoe UI Light" w:hAnsi="Segoe UI Light" w:cs="Segoe UI Light"/>
            <w:sz w:val="22"/>
            <w:szCs w:val="22"/>
          </w:rPr>
          <w:delText xml:space="preserve">a free Azure one month trial; using your Microsoft account; where you get £125 to try out all the services in Azure. </w:delText>
        </w:r>
      </w:del>
    </w:p>
    <w:p w14:paraId="1CFE4D23" w14:textId="17E7CE0F" w:rsidR="000E3E2E" w:rsidRPr="00CC2C3C" w:rsidDel="0021474D" w:rsidRDefault="000E3E2E" w:rsidP="00A724D0">
      <w:pPr>
        <w:rPr>
          <w:del w:id="52" w:author="Andrew Fryer (@DEEPFAT)" w:date="2016-08-31T14:43:00Z"/>
          <w:rFonts w:ascii="Segoe UI Light" w:hAnsi="Segoe UI Light" w:cs="Segoe UI Light"/>
          <w:sz w:val="22"/>
          <w:szCs w:val="22"/>
        </w:rPr>
      </w:pPr>
      <w:del w:id="53" w:author="Andrew Fryer (@DEEPFAT)" w:date="2016-08-31T14:43:00Z">
        <w:r w:rsidRPr="00CC2C3C" w:rsidDel="0021474D">
          <w:rPr>
            <w:rFonts w:ascii="Segoe UI Light" w:hAnsi="Segoe UI Light" w:cs="Segoe UI Light"/>
            <w:sz w:val="22"/>
            <w:szCs w:val="22"/>
          </w:rPr>
          <w:delText xml:space="preserve">Sign up to Azure for one month free trial here: </w:delText>
        </w:r>
        <w:r w:rsidR="0021474D" w:rsidDel="0021474D">
          <w:fldChar w:fldCharType="begin"/>
        </w:r>
        <w:r w:rsidR="0021474D" w:rsidDel="0021474D">
          <w:delInstrText xml:space="preserve"> HYPERLINK "http://azure.microsoft.com/en-gb/pricing/free-trial/" </w:delInstrText>
        </w:r>
        <w:r w:rsidR="0021474D" w:rsidDel="0021474D">
          <w:fldChar w:fldCharType="separate"/>
        </w:r>
        <w:r w:rsidRPr="00CC2C3C" w:rsidDel="0021474D">
          <w:rPr>
            <w:rFonts w:ascii="Segoe UI Light" w:hAnsi="Segoe UI Light" w:cs="Segoe UI Light"/>
            <w:sz w:val="22"/>
            <w:szCs w:val="22"/>
          </w:rPr>
          <w:delText>http://azure.microsoft.com/en-gb/pricing/free-trial/</w:delText>
        </w:r>
        <w:r w:rsidR="0021474D" w:rsidDel="0021474D">
          <w:rPr>
            <w:rFonts w:ascii="Segoe UI Light" w:hAnsi="Segoe UI Light" w:cs="Segoe UI Light"/>
            <w:sz w:val="22"/>
            <w:szCs w:val="22"/>
          </w:rPr>
          <w:fldChar w:fldCharType="end"/>
        </w:r>
        <w:r w:rsidR="00CC2C3C" w:rsidDel="0021474D">
          <w:rPr>
            <w:rFonts w:ascii="Segoe UI Light" w:hAnsi="Segoe UI Light" w:cs="Segoe UI Light"/>
            <w:sz w:val="22"/>
            <w:szCs w:val="22"/>
          </w:rPr>
          <w:delText xml:space="preserve"> </w:delText>
        </w:r>
      </w:del>
    </w:p>
    <w:p w14:paraId="0DCCF2DE" w14:textId="78042C22" w:rsidR="000E3E2E" w:rsidRPr="00CC2C3C" w:rsidDel="0021474D" w:rsidRDefault="000E3E2E" w:rsidP="00A724D0">
      <w:pPr>
        <w:rPr>
          <w:del w:id="54" w:author="Andrew Fryer (@DEEPFAT)" w:date="2016-08-31T14:43:00Z"/>
          <w:rFonts w:ascii="Segoe UI Light" w:hAnsi="Segoe UI Light" w:cs="Segoe UI Light"/>
          <w:sz w:val="22"/>
          <w:szCs w:val="22"/>
        </w:rPr>
      </w:pPr>
      <w:del w:id="55" w:author="Andrew Fryer (@DEEPFAT)" w:date="2016-08-31T14:43:00Z">
        <w:r w:rsidRPr="00CC2C3C" w:rsidDel="0021474D">
          <w:rPr>
            <w:rFonts w:ascii="Segoe UI Light" w:hAnsi="Segoe UI Light" w:cs="Segoe UI Light"/>
            <w:sz w:val="22"/>
            <w:szCs w:val="22"/>
          </w:rPr>
          <w:delText xml:space="preserve">If you don’t have a Microsoft account, create one here: </w:delText>
        </w:r>
        <w:r w:rsidR="0021474D" w:rsidDel="0021474D">
          <w:fldChar w:fldCharType="begin"/>
        </w:r>
        <w:r w:rsidR="0021474D" w:rsidDel="0021474D">
          <w:delInstrText xml:space="preserve"> HYPERLINK "https://signup.live.com/signup.aspx" </w:delInstrText>
        </w:r>
        <w:r w:rsidR="0021474D" w:rsidDel="0021474D">
          <w:fldChar w:fldCharType="separate"/>
        </w:r>
        <w:r w:rsidRPr="00CC2C3C" w:rsidDel="0021474D">
          <w:rPr>
            <w:rFonts w:ascii="Segoe UI Light" w:hAnsi="Segoe UI Light" w:cs="Segoe UI Light"/>
            <w:sz w:val="22"/>
            <w:szCs w:val="22"/>
          </w:rPr>
          <w:delText>https://signup.live.com/signup.aspx</w:delText>
        </w:r>
        <w:r w:rsidR="0021474D" w:rsidDel="0021474D">
          <w:rPr>
            <w:rFonts w:ascii="Segoe UI Light" w:hAnsi="Segoe UI Light" w:cs="Segoe UI Light"/>
            <w:sz w:val="22"/>
            <w:szCs w:val="22"/>
          </w:rPr>
          <w:fldChar w:fldCharType="end"/>
        </w:r>
      </w:del>
    </w:p>
    <w:p w14:paraId="4DD048F0" w14:textId="796AFB08" w:rsidR="00F90D3B" w:rsidDel="0021474D" w:rsidRDefault="00CC2C3C" w:rsidP="00A724D0">
      <w:pPr>
        <w:rPr>
          <w:del w:id="56" w:author="Andrew Fryer (@DEEPFAT)" w:date="2016-08-31T14:43:00Z"/>
          <w:rFonts w:ascii="Segoe UI Light" w:hAnsi="Segoe UI Light" w:cs="Segoe UI Light"/>
          <w:sz w:val="22"/>
          <w:szCs w:val="22"/>
        </w:rPr>
      </w:pPr>
      <w:del w:id="57" w:author="Andrew Fryer (@DEEPFAT)" w:date="2016-08-31T14:43:00Z">
        <w:r w:rsidRPr="00CC2C3C" w:rsidDel="0021474D">
          <w:rPr>
            <w:rFonts w:ascii="Segoe UI Light" w:hAnsi="Segoe UI Light" w:cs="Segoe UI Light"/>
            <w:sz w:val="22"/>
            <w:szCs w:val="22"/>
          </w:rPr>
          <w:delText xml:space="preserve">Once you have an Azure subscription you can go to </w:delText>
        </w:r>
        <w:r w:rsidR="006F4607" w:rsidDel="0021474D">
          <w:rPr>
            <w:rFonts w:ascii="Segoe UI Light" w:hAnsi="Segoe UI Light" w:cs="Segoe UI Light"/>
            <w:sz w:val="22"/>
            <w:szCs w:val="22"/>
          </w:rPr>
          <w:delText>http://</w:delText>
        </w:r>
        <w:r w:rsidR="0021474D" w:rsidDel="0021474D">
          <w:fldChar w:fldCharType="begin"/>
        </w:r>
        <w:r w:rsidR="0021474D" w:rsidDel="0021474D">
          <w:delInstrText xml:space="preserve"> HYPERLINK "http://www.azure.microsoft.com" </w:delInstrText>
        </w:r>
        <w:r w:rsidR="0021474D" w:rsidDel="0021474D">
          <w:fldChar w:fldCharType="separate"/>
        </w:r>
        <w:r w:rsidRPr="00CC2C3C" w:rsidDel="0021474D">
          <w:rPr>
            <w:rFonts w:ascii="Segoe UI Light" w:hAnsi="Segoe UI Light" w:cs="Segoe UI Light"/>
            <w:sz w:val="22"/>
            <w:szCs w:val="22"/>
          </w:rPr>
          <w:delText>www.azure.microsoft.com</w:delText>
        </w:r>
        <w:r w:rsidR="0021474D" w:rsidDel="0021474D">
          <w:rPr>
            <w:rFonts w:ascii="Segoe UI Light" w:hAnsi="Segoe UI Light" w:cs="Segoe UI Light"/>
            <w:sz w:val="22"/>
            <w:szCs w:val="22"/>
          </w:rPr>
          <w:fldChar w:fldCharType="end"/>
        </w:r>
        <w:r w:rsidRPr="00CC2C3C" w:rsidDel="0021474D">
          <w:rPr>
            <w:rFonts w:ascii="Segoe UI Light" w:hAnsi="Segoe UI Light" w:cs="Segoe UI Light"/>
            <w:sz w:val="22"/>
            <w:szCs w:val="22"/>
          </w:rPr>
          <w:delText xml:space="preserve"> and choose ‘My Account’ at the top of the page then choose the ‘Management Portal’ where it will ask you to sign in with your Microsoft account.</w:delText>
        </w:r>
      </w:del>
    </w:p>
    <w:p w14:paraId="4A423D8B" w14:textId="0A911629" w:rsidR="000E3E2E" w:rsidDel="0021474D" w:rsidRDefault="00F90D3B" w:rsidP="00A724D0">
      <w:pPr>
        <w:rPr>
          <w:del w:id="58" w:author="Andrew Fryer (@DEEPFAT)" w:date="2016-08-31T14:43:00Z"/>
          <w:rFonts w:ascii="Segoe UI Light" w:hAnsi="Segoe UI Light" w:cs="Segoe UI Light"/>
          <w:sz w:val="22"/>
          <w:szCs w:val="22"/>
        </w:rPr>
      </w:pPr>
      <w:del w:id="59" w:author="Andrew Fryer (@DEEPFAT)" w:date="2016-08-31T14:43:00Z">
        <w:r w:rsidRPr="00F90D3B" w:rsidDel="0021474D">
          <w:rPr>
            <w:rFonts w:ascii="Segoe UI Light" w:hAnsi="Segoe UI Light" w:cs="Segoe UI Light"/>
            <w:sz w:val="22"/>
            <w:szCs w:val="22"/>
          </w:rPr>
          <w:delText xml:space="preserve">Once into </w:delText>
        </w:r>
        <w:r w:rsidR="006F4607" w:rsidDel="0021474D">
          <w:rPr>
            <w:rFonts w:ascii="Segoe UI Light" w:hAnsi="Segoe UI Light" w:cs="Segoe UI Light"/>
            <w:sz w:val="22"/>
            <w:szCs w:val="22"/>
          </w:rPr>
          <w:delText>the management portal scroll down the toolbar on the left side of the screen and find the</w:delText>
        </w:r>
        <w:r w:rsidRPr="00F90D3B" w:rsidDel="0021474D">
          <w:rPr>
            <w:rFonts w:ascii="Segoe UI Light" w:hAnsi="Segoe UI Light" w:cs="Segoe UI Light"/>
            <w:sz w:val="22"/>
            <w:szCs w:val="22"/>
          </w:rPr>
          <w:delText xml:space="preserve"> Machine Learning Icon. To create</w:delText>
        </w:r>
        <w:r w:rsidR="006F4607" w:rsidDel="0021474D">
          <w:rPr>
            <w:rFonts w:ascii="Segoe UI Light" w:hAnsi="Segoe UI Light" w:cs="Segoe UI Light"/>
            <w:sz w:val="22"/>
            <w:szCs w:val="22"/>
          </w:rPr>
          <w:delText xml:space="preserve"> a new workspace click on the ‘N</w:delText>
        </w:r>
        <w:r w:rsidRPr="00F90D3B" w:rsidDel="0021474D">
          <w:rPr>
            <w:rFonts w:ascii="Segoe UI Light" w:hAnsi="Segoe UI Light" w:cs="Segoe UI Light"/>
            <w:sz w:val="22"/>
            <w:szCs w:val="22"/>
          </w:rPr>
          <w:delText>ew’, ‘Data Services’, ‘Machine Learning’ and ‘Quick Create’</w:delText>
        </w:r>
        <w:r w:rsidDel="0021474D">
          <w:rPr>
            <w:rFonts w:ascii="Segoe UI Light" w:hAnsi="Segoe UI Light" w:cs="Segoe UI Light"/>
            <w:sz w:val="22"/>
            <w:szCs w:val="22"/>
          </w:rPr>
          <w:delText>.</w:delText>
        </w:r>
      </w:del>
    </w:p>
    <w:p w14:paraId="558F9247" w14:textId="7B0BD04D" w:rsidR="00A724D0" w:rsidDel="0021474D" w:rsidRDefault="00A724D0" w:rsidP="00A724D0">
      <w:pPr>
        <w:rPr>
          <w:del w:id="60" w:author="Andrew Fryer (@DEEPFAT)" w:date="2016-08-31T14:43:00Z"/>
          <w:rFonts w:ascii="Segoe UI Light" w:hAnsi="Segoe UI Light" w:cs="Segoe UI Light"/>
          <w:sz w:val="22"/>
          <w:szCs w:val="22"/>
        </w:rPr>
      </w:pPr>
    </w:p>
    <w:p w14:paraId="01E3A1B5" w14:textId="19250A8E" w:rsidR="00C32096" w:rsidDel="0021474D" w:rsidRDefault="006F4607" w:rsidP="00A724D0">
      <w:pPr>
        <w:rPr>
          <w:del w:id="61" w:author="Andrew Fryer (@DEEPFAT)" w:date="2016-08-31T14:43:00Z"/>
          <w:rFonts w:ascii="Segoe UI Light" w:hAnsi="Segoe UI Light" w:cs="Segoe UI Light"/>
          <w:sz w:val="22"/>
          <w:szCs w:val="22"/>
        </w:rPr>
      </w:pPr>
      <w:del w:id="62" w:author="Andrew Fryer (@DEEPFAT)" w:date="2016-08-31T14:43:00Z">
        <w:r w:rsidRPr="00F90D3B" w:rsidDel="0021474D">
          <w:rPr>
            <w:rFonts w:ascii="Segoe UI Light" w:hAnsi="Segoe UI Light" w:cs="Segoe UI Light"/>
            <w:noProof/>
            <w:sz w:val="22"/>
            <w:szCs w:val="22"/>
            <w:lang w:eastAsia="en-GB"/>
          </w:rPr>
          <w:drawing>
            <wp:inline distT="0" distB="0" distL="0" distR="0" wp14:anchorId="47DA6090" wp14:editId="2A47C2F9">
              <wp:extent cx="4879475"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Workspa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3318" cy="2821621"/>
                      </a:xfrm>
                      <a:prstGeom prst="rect">
                        <a:avLst/>
                      </a:prstGeom>
                    </pic:spPr>
                  </pic:pic>
                </a:graphicData>
              </a:graphic>
            </wp:inline>
          </w:drawing>
        </w:r>
      </w:del>
    </w:p>
    <w:p w14:paraId="14BF4AD6" w14:textId="7ABB2CCB" w:rsidR="00C32096" w:rsidDel="0021474D" w:rsidRDefault="00C32096" w:rsidP="00C32096">
      <w:pPr>
        <w:rPr>
          <w:del w:id="63" w:author="Andrew Fryer (@DEEPFAT)" w:date="2016-08-31T14:43:00Z"/>
          <w:rFonts w:ascii="Segoe UI Light" w:hAnsi="Segoe UI Light" w:cs="Segoe UI Light"/>
          <w:sz w:val="22"/>
          <w:szCs w:val="22"/>
        </w:rPr>
      </w:pPr>
    </w:p>
    <w:p w14:paraId="2B65092B" w14:textId="4C2548C8" w:rsidR="00C32096" w:rsidDel="0021474D" w:rsidRDefault="00C32096" w:rsidP="00A724D0">
      <w:pPr>
        <w:rPr>
          <w:del w:id="64" w:author="Andrew Fryer (@DEEPFAT)" w:date="2016-08-31T14:43:00Z"/>
          <w:rFonts w:ascii="Segoe UI Light" w:hAnsi="Segoe UI Light" w:cs="Segoe UI Light"/>
          <w:sz w:val="22"/>
          <w:szCs w:val="22"/>
        </w:rPr>
      </w:pPr>
      <w:del w:id="65" w:author="Andrew Fryer (@DEEPFAT)" w:date="2016-08-31T14:43:00Z">
        <w:r w:rsidDel="0021474D">
          <w:rPr>
            <w:rFonts w:ascii="Segoe UI Light" w:hAnsi="Segoe UI Light" w:cs="Segoe UI Light"/>
            <w:sz w:val="22"/>
            <w:szCs w:val="22"/>
          </w:rPr>
          <w:delText>Enter details for all the variables below:</w:delText>
        </w:r>
      </w:del>
    </w:p>
    <w:p w14:paraId="7102729F" w14:textId="49633E20" w:rsidR="00C32096" w:rsidDel="0021474D" w:rsidRDefault="00C32096" w:rsidP="00A724D0">
      <w:pPr>
        <w:pStyle w:val="ListParagraph"/>
        <w:numPr>
          <w:ilvl w:val="0"/>
          <w:numId w:val="6"/>
        </w:numPr>
        <w:ind w:left="720"/>
        <w:rPr>
          <w:del w:id="66" w:author="Andrew Fryer (@DEEPFAT)" w:date="2016-08-31T14:43:00Z"/>
          <w:rFonts w:ascii="Segoe UI Light" w:hAnsi="Segoe UI Light" w:cs="Segoe UI Light"/>
          <w:sz w:val="22"/>
          <w:szCs w:val="22"/>
        </w:rPr>
      </w:pPr>
      <w:del w:id="67" w:author="Andrew Fryer (@DEEPFAT)" w:date="2016-08-31T14:43:00Z">
        <w:r w:rsidRPr="00C32096" w:rsidDel="0021474D">
          <w:rPr>
            <w:rFonts w:ascii="Segoe UI Light" w:hAnsi="Segoe UI Light" w:cs="Segoe UI Light"/>
            <w:b/>
            <w:sz w:val="22"/>
            <w:szCs w:val="22"/>
          </w:rPr>
          <w:delText>Workspace Name:</w:delText>
        </w:r>
        <w:r w:rsidRPr="00C32096" w:rsidDel="0021474D">
          <w:rPr>
            <w:rFonts w:ascii="Segoe UI Light" w:hAnsi="Segoe UI Light" w:cs="Segoe UI Light"/>
            <w:sz w:val="22"/>
            <w:szCs w:val="22"/>
          </w:rPr>
          <w:delText xml:space="preserve"> Pick a </w:delText>
        </w:r>
        <w:r w:rsidDel="0021474D">
          <w:rPr>
            <w:rFonts w:ascii="Segoe UI Light" w:hAnsi="Segoe UI Light" w:cs="Segoe UI Light"/>
            <w:sz w:val="22"/>
            <w:szCs w:val="22"/>
          </w:rPr>
          <w:delText>name for your workspace</w:delText>
        </w:r>
      </w:del>
    </w:p>
    <w:p w14:paraId="44B417F7" w14:textId="4BC963F4" w:rsidR="00C32096" w:rsidDel="0021474D" w:rsidRDefault="00C32096" w:rsidP="00A724D0">
      <w:pPr>
        <w:pStyle w:val="ListParagraph"/>
        <w:numPr>
          <w:ilvl w:val="0"/>
          <w:numId w:val="6"/>
        </w:numPr>
        <w:ind w:left="720"/>
        <w:rPr>
          <w:del w:id="68" w:author="Andrew Fryer (@DEEPFAT)" w:date="2016-08-31T14:43:00Z"/>
          <w:rFonts w:ascii="Segoe UI Light" w:hAnsi="Segoe UI Light" w:cs="Segoe UI Light"/>
          <w:sz w:val="22"/>
          <w:szCs w:val="22"/>
        </w:rPr>
      </w:pPr>
      <w:del w:id="69" w:author="Andrew Fryer (@DEEPFAT)" w:date="2016-08-31T14:43:00Z">
        <w:r w:rsidRPr="00C32096" w:rsidDel="0021474D">
          <w:rPr>
            <w:rFonts w:ascii="Segoe UI Light" w:hAnsi="Segoe UI Light" w:cs="Segoe UI Light"/>
            <w:b/>
            <w:sz w:val="22"/>
            <w:szCs w:val="22"/>
          </w:rPr>
          <w:delText>Workspace Owner:</w:delText>
        </w:r>
        <w:r w:rsidRPr="00C32096" w:rsidDel="0021474D">
          <w:rPr>
            <w:rFonts w:ascii="Segoe UI Light" w:hAnsi="Segoe UI Light" w:cs="Segoe UI Light"/>
            <w:sz w:val="22"/>
            <w:szCs w:val="22"/>
          </w:rPr>
          <w:delText xml:space="preserve"> </w:delText>
        </w:r>
        <w:r w:rsidDel="0021474D">
          <w:rPr>
            <w:rFonts w:ascii="Segoe UI Light" w:hAnsi="Segoe UI Light" w:cs="Segoe UI Light"/>
            <w:sz w:val="22"/>
            <w:szCs w:val="22"/>
          </w:rPr>
          <w:delText>the Microsoft account</w:delText>
        </w:r>
        <w:r w:rsidRPr="00C32096" w:rsidDel="0021474D">
          <w:rPr>
            <w:rFonts w:ascii="Segoe UI Light" w:hAnsi="Segoe UI Light" w:cs="Segoe UI Light"/>
            <w:sz w:val="22"/>
            <w:szCs w:val="22"/>
          </w:rPr>
          <w:delText xml:space="preserve"> to use to login to Azure ML.</w:delText>
        </w:r>
      </w:del>
    </w:p>
    <w:p w14:paraId="3F0D00DE" w14:textId="50ADF2F2" w:rsidR="00C32096" w:rsidDel="0021474D" w:rsidRDefault="00C32096" w:rsidP="00A724D0">
      <w:pPr>
        <w:pStyle w:val="ListParagraph"/>
        <w:numPr>
          <w:ilvl w:val="0"/>
          <w:numId w:val="6"/>
        </w:numPr>
        <w:ind w:left="720"/>
        <w:rPr>
          <w:del w:id="70" w:author="Andrew Fryer (@DEEPFAT)" w:date="2016-08-31T14:43:00Z"/>
          <w:rFonts w:ascii="Segoe UI Light" w:hAnsi="Segoe UI Light" w:cs="Segoe UI Light"/>
          <w:sz w:val="22"/>
          <w:szCs w:val="22"/>
        </w:rPr>
      </w:pPr>
      <w:del w:id="71" w:author="Andrew Fryer (@DEEPFAT)" w:date="2016-08-31T14:43:00Z">
        <w:r w:rsidRPr="00C32096" w:rsidDel="0021474D">
          <w:rPr>
            <w:rFonts w:ascii="Segoe UI Light" w:hAnsi="Segoe UI Light" w:cs="Segoe UI Light"/>
            <w:b/>
            <w:sz w:val="22"/>
            <w:szCs w:val="22"/>
          </w:rPr>
          <w:delText>Location:</w:delText>
        </w:r>
        <w:r w:rsidDel="0021474D">
          <w:rPr>
            <w:rFonts w:ascii="Segoe UI Light" w:hAnsi="Segoe UI Light" w:cs="Segoe UI Light"/>
            <w:sz w:val="22"/>
            <w:szCs w:val="22"/>
          </w:rPr>
          <w:delText xml:space="preserve"> South Central US (</w:delText>
        </w:r>
        <w:r w:rsidR="006F4607" w:rsidDel="0021474D">
          <w:rPr>
            <w:rFonts w:ascii="Segoe UI Light" w:hAnsi="Segoe UI Light" w:cs="Segoe UI Light"/>
            <w:sz w:val="22"/>
            <w:szCs w:val="22"/>
          </w:rPr>
          <w:delText>Expected to roll out to other regions soon)</w:delText>
        </w:r>
      </w:del>
    </w:p>
    <w:p w14:paraId="791133B9" w14:textId="3DB84F64" w:rsidR="00C32096" w:rsidRPr="00C32096" w:rsidDel="0021474D" w:rsidRDefault="00C32096" w:rsidP="00A724D0">
      <w:pPr>
        <w:pStyle w:val="ListParagraph"/>
        <w:numPr>
          <w:ilvl w:val="0"/>
          <w:numId w:val="6"/>
        </w:numPr>
        <w:ind w:left="720"/>
        <w:rPr>
          <w:del w:id="72" w:author="Andrew Fryer (@DEEPFAT)" w:date="2016-08-31T14:43:00Z"/>
          <w:rFonts w:ascii="Segoe UI Light" w:hAnsi="Segoe UI Light" w:cs="Segoe UI Light"/>
          <w:sz w:val="22"/>
          <w:szCs w:val="22"/>
        </w:rPr>
      </w:pPr>
      <w:del w:id="73" w:author="Andrew Fryer (@DEEPFAT)" w:date="2016-08-31T14:43:00Z">
        <w:r w:rsidRPr="00C32096" w:rsidDel="0021474D">
          <w:rPr>
            <w:rFonts w:ascii="Segoe UI Light" w:hAnsi="Segoe UI Light" w:cs="Segoe UI Light"/>
            <w:b/>
            <w:sz w:val="22"/>
            <w:szCs w:val="22"/>
          </w:rPr>
          <w:delText>Storage:</w:delText>
        </w:r>
        <w:r w:rsidDel="0021474D">
          <w:rPr>
            <w:rFonts w:ascii="Segoe UI Light" w:hAnsi="Segoe UI Light" w:cs="Segoe UI Light"/>
            <w:sz w:val="22"/>
            <w:szCs w:val="22"/>
          </w:rPr>
          <w:delText xml:space="preserve"> Create new storage account or pick the</w:delText>
        </w:r>
        <w:r w:rsidRPr="00C32096" w:rsidDel="0021474D">
          <w:rPr>
            <w:rFonts w:ascii="Segoe UI Light" w:hAnsi="Segoe UI Light" w:cs="Segoe UI Light"/>
            <w:sz w:val="22"/>
            <w:szCs w:val="22"/>
          </w:rPr>
          <w:delText xml:space="preserve"> name </w:delText>
        </w:r>
        <w:r w:rsidDel="0021474D">
          <w:rPr>
            <w:rFonts w:ascii="Segoe UI Light" w:hAnsi="Segoe UI Light" w:cs="Segoe UI Light"/>
            <w:sz w:val="22"/>
            <w:szCs w:val="22"/>
          </w:rPr>
          <w:delText>of a current storage account</w:delText>
        </w:r>
        <w:r w:rsidRPr="00C32096" w:rsidDel="0021474D">
          <w:rPr>
            <w:rFonts w:ascii="Segoe UI Light" w:hAnsi="Segoe UI Light" w:cs="Segoe UI Light"/>
            <w:sz w:val="22"/>
            <w:szCs w:val="22"/>
          </w:rPr>
          <w:delText>.</w:delText>
        </w:r>
      </w:del>
    </w:p>
    <w:p w14:paraId="497A712C" w14:textId="0E730E81" w:rsidR="003C53DC" w:rsidDel="0021474D" w:rsidRDefault="005B6D90" w:rsidP="00A724D0">
      <w:pPr>
        <w:rPr>
          <w:del w:id="74" w:author="Andrew Fryer (@DEEPFAT)" w:date="2016-08-31T14:43:00Z"/>
          <w:rFonts w:ascii="Segoe UI Light" w:hAnsi="Segoe UI Light" w:cs="Segoe UI Light"/>
          <w:sz w:val="22"/>
          <w:szCs w:val="22"/>
        </w:rPr>
      </w:pPr>
      <w:del w:id="75" w:author="Andrew Fryer (@DEEPFAT)" w:date="2016-08-31T14:43:00Z">
        <w:r w:rsidDel="0021474D">
          <w:rPr>
            <w:rFonts w:ascii="Segoe UI Light" w:hAnsi="Segoe UI Light" w:cs="Segoe UI Light"/>
            <w:noProof/>
            <w:sz w:val="22"/>
            <w:szCs w:val="22"/>
            <w:lang w:eastAsia="en-GB"/>
          </w:rPr>
          <w:drawing>
            <wp:inline distT="0" distB="0" distL="0" distR="0" wp14:anchorId="1F6BE8F4" wp14:editId="5019F7FD">
              <wp:extent cx="4712970" cy="22178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experim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1791" cy="2226724"/>
                      </a:xfrm>
                      <a:prstGeom prst="rect">
                        <a:avLst/>
                      </a:prstGeom>
                    </pic:spPr>
                  </pic:pic>
                </a:graphicData>
              </a:graphic>
            </wp:inline>
          </w:drawing>
        </w:r>
      </w:del>
    </w:p>
    <w:p w14:paraId="5D9265B2" w14:textId="51F85738" w:rsidR="00A724D0" w:rsidDel="0021474D" w:rsidRDefault="00A724D0" w:rsidP="00A724D0">
      <w:pPr>
        <w:rPr>
          <w:del w:id="76" w:author="Andrew Fryer (@DEEPFAT)" w:date="2016-08-31T14:43:00Z"/>
          <w:rFonts w:ascii="Segoe UI Light" w:hAnsi="Segoe UI Light" w:cs="Segoe UI Light"/>
          <w:sz w:val="22"/>
          <w:szCs w:val="22"/>
        </w:rPr>
      </w:pPr>
    </w:p>
    <w:p w14:paraId="3D6C1186" w14:textId="3549E5C8" w:rsidR="00F90D3B" w:rsidRPr="00F90D3B" w:rsidDel="0021474D" w:rsidRDefault="00C32096" w:rsidP="00A724D0">
      <w:pPr>
        <w:jc w:val="both"/>
        <w:rPr>
          <w:del w:id="77" w:author="Andrew Fryer (@DEEPFAT)" w:date="2016-08-31T14:43:00Z"/>
          <w:rFonts w:ascii="Segoe UI Light" w:hAnsi="Segoe UI Light" w:cs="Segoe UI Light"/>
          <w:sz w:val="22"/>
          <w:szCs w:val="22"/>
        </w:rPr>
      </w:pPr>
      <w:del w:id="78" w:author="Andrew Fryer (@DEEPFAT)" w:date="2016-08-31T14:43:00Z">
        <w:r w:rsidDel="0021474D">
          <w:rPr>
            <w:rFonts w:ascii="Segoe UI Light" w:hAnsi="Segoe UI Light" w:cs="Segoe UI Light"/>
            <w:sz w:val="22"/>
            <w:szCs w:val="22"/>
          </w:rPr>
          <w:delText>Once on the Workspace homepage click on the link ‘Sign-in to ML Studio’ and you should land on an experiments page.</w:delText>
        </w:r>
        <w:r w:rsidR="00275AC1" w:rsidDel="0021474D">
          <w:rPr>
            <w:rFonts w:ascii="Segoe UI Light" w:hAnsi="Segoe UI Light" w:cs="Segoe UI Light"/>
            <w:sz w:val="22"/>
            <w:szCs w:val="22"/>
          </w:rPr>
          <w:delText xml:space="preserve"> From there find the ‘New’ button in the bottom left corner and choose ‘Experiment’ then ‘Blank Experiment’. Notice there are sample experiments you can also use, edit and build on top off.</w:delText>
        </w:r>
      </w:del>
    </w:p>
    <w:p w14:paraId="00C4E8FF" w14:textId="04E25C7F" w:rsidR="000E3E2E" w:rsidDel="0021474D" w:rsidRDefault="006F4607" w:rsidP="00A724D0">
      <w:pPr>
        <w:rPr>
          <w:del w:id="79" w:author="Andrew Fryer (@DEEPFAT)" w:date="2016-08-31T14:43:00Z"/>
          <w:rFonts w:ascii="Segoe UI Light" w:hAnsi="Segoe UI Light" w:cs="Segoe UI Light"/>
          <w:sz w:val="22"/>
          <w:szCs w:val="22"/>
        </w:rPr>
      </w:pPr>
      <w:del w:id="80" w:author="Andrew Fryer (@DEEPFAT)" w:date="2016-08-31T14:43:00Z">
        <w:r w:rsidRPr="006F4607" w:rsidDel="0021474D">
          <w:rPr>
            <w:rFonts w:ascii="Segoe UI Light" w:hAnsi="Segoe UI Light" w:cs="Segoe UI Light"/>
            <w:sz w:val="22"/>
            <w:szCs w:val="22"/>
          </w:rPr>
          <w:delText xml:space="preserve">From your new blank experiment your will land in your workspace. Make sure to give your experiment a good title </w:delText>
        </w:r>
        <w:r w:rsidDel="0021474D">
          <w:rPr>
            <w:rFonts w:ascii="Segoe UI Light" w:hAnsi="Segoe UI Light" w:cs="Segoe UI Light"/>
            <w:sz w:val="22"/>
            <w:szCs w:val="22"/>
          </w:rPr>
          <w:delText xml:space="preserve">like “Flight Delay Demo” </w:delText>
        </w:r>
        <w:r w:rsidRPr="006F4607" w:rsidDel="0021474D">
          <w:rPr>
            <w:rFonts w:ascii="Segoe UI Light" w:hAnsi="Segoe UI Light" w:cs="Segoe UI Light"/>
            <w:sz w:val="22"/>
            <w:szCs w:val="22"/>
          </w:rPr>
          <w:delText>so you can recognise it in the future</w:delText>
        </w:r>
      </w:del>
    </w:p>
    <w:p w14:paraId="76EE636F" w14:textId="402DE513" w:rsidR="006F4607" w:rsidDel="0021474D" w:rsidRDefault="006F4607" w:rsidP="00A724D0">
      <w:pPr>
        <w:tabs>
          <w:tab w:val="left" w:pos="1888"/>
        </w:tabs>
        <w:rPr>
          <w:del w:id="81" w:author="Andrew Fryer (@DEEPFAT)" w:date="2016-08-31T14:43:00Z"/>
        </w:rPr>
      </w:pPr>
      <w:del w:id="82" w:author="Andrew Fryer (@DEEPFAT)" w:date="2016-08-31T14:43:00Z">
        <w:r w:rsidDel="0021474D">
          <w:rPr>
            <w:noProof/>
            <w:lang w:eastAsia="en-GB"/>
          </w:rPr>
          <w:lastRenderedPageBreak/>
          <mc:AlternateContent>
            <mc:Choice Requires="wpg">
              <w:drawing>
                <wp:inline distT="0" distB="0" distL="0" distR="0" wp14:anchorId="71DDDEF8" wp14:editId="67A077A7">
                  <wp:extent cx="4713514" cy="2438400"/>
                  <wp:effectExtent l="0" t="0" r="0" b="0"/>
                  <wp:docPr id="175274244" name="Group 175274244"/>
                  <wp:cNvGraphicFramePr/>
                  <a:graphic xmlns:a="http://schemas.openxmlformats.org/drawingml/2006/main">
                    <a:graphicData uri="http://schemas.microsoft.com/office/word/2010/wordprocessingGroup">
                      <wpg:wgp>
                        <wpg:cNvGrpSpPr/>
                        <wpg:grpSpPr>
                          <a:xfrm>
                            <a:off x="0" y="0"/>
                            <a:ext cx="4713514" cy="2438400"/>
                            <a:chOff x="0" y="0"/>
                            <a:chExt cx="4786630" cy="2320925"/>
                          </a:xfrm>
                        </wpg:grpSpPr>
                        <pic:pic xmlns:pic="http://schemas.openxmlformats.org/drawingml/2006/picture">
                          <pic:nvPicPr>
                            <pic:cNvPr id="175274242" name="Picture 17527424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6630" cy="2320925"/>
                            </a:xfrm>
                            <a:prstGeom prst="rect">
                              <a:avLst/>
                            </a:prstGeom>
                          </pic:spPr>
                        </pic:pic>
                        <wps:wsp>
                          <wps:cNvPr id="175274243" name="Rectangle 175274243"/>
                          <wps:cNvSpPr/>
                          <wps:spPr>
                            <a:xfrm>
                              <a:off x="906780" y="38100"/>
                              <a:ext cx="165354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1DEDA9" id="Group 175274244" o:spid="_x0000_s1026" style="width:371.15pt;height:192pt;mso-position-horizontal-relative:char;mso-position-vertical-relative:line" coordsize="47866,23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42" o:spid="_x0000_s1027" type="#_x0000_t75" style="position:absolute;width:47866;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">
                    <v:imagedata r:id="rId18" o:title=""/>
                    <v:path arrowok="t"/>
                  </v:shape>
                  <v:rect id="Rectangle 175274243" o:spid="_x0000_s1028" style="position:absolute;left:9067;top:381;width:165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" filled="f" strokecolor="red" strokeweight="2.25pt"/>
                  <w10:anchorlock/>
                </v:group>
              </w:pict>
            </mc:Fallback>
          </mc:AlternateContent>
        </w:r>
      </w:del>
    </w:p>
    <w:p w14:paraId="5D16CC2D" w14:textId="77777777"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84A48B1" w14:textId="77777777" w:rsidR="00E355DE"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w:lastRenderedPageBreak/>
        <mc:AlternateContent>
          <mc:Choice Requires="wps">
            <w:drawing>
              <wp:inline distT="0" distB="0" distL="0" distR="0" wp14:anchorId="5454589F" wp14:editId="067243B3">
                <wp:extent cx="1828800" cy="1800000"/>
                <wp:effectExtent l="0" t="0" r="19050" b="10160"/>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4DB6F6E4"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Getting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rW/4b5QCAAC8BQAADgAAAAAAAAAAAAAAAAAuAgAAZHJzL2Uyb0RvYy54bWxQSwEC&#10;LQAUAAYACAAAACEAfznJINkAAAAFAQAADwAAAAAAAAAAAAAAAADuBAAAZHJzL2Rvd25yZXYueG1s&#10;UEsFBgAAAAAEAAQA8wAAAPQFAAAAAA==&#10;" fillcolor="#066d99" strokecolor="#066d99" strokeweight=".5pt">
                <v:textbox>
                  <w:txbxContent>
                    <w:p w14:paraId="0E9543F7" w14:textId="4DB6F6E4"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Getting Started</w:t>
                      </w:r>
                    </w:p>
                  </w:txbxContent>
                </v:textbox>
                <w10:anchorlock/>
              </v:shape>
            </w:pict>
          </mc:Fallback>
        </mc:AlternateContent>
      </w:r>
    </w:p>
    <w:p w14:paraId="2BC911D6" w14:textId="25214E46" w:rsidR="002D55B7" w:rsidRDefault="006F4607" w:rsidP="002D55B7">
      <w:pPr>
        <w:rPr>
          <w:rFonts w:ascii="Segoe UI Light" w:hAnsi="Segoe UI Light" w:cs="Segoe UI Light"/>
          <w:sz w:val="22"/>
          <w:szCs w:val="22"/>
        </w:rPr>
      </w:pPr>
      <w:r>
        <w:rPr>
          <w:rFonts w:ascii="Segoe UI Light" w:hAnsi="Segoe UI Light" w:cs="Segoe UI Light"/>
          <w:sz w:val="22"/>
          <w:szCs w:val="22"/>
        </w:rPr>
        <w:t>Now we can start building our experiment.</w:t>
      </w:r>
      <w:r w:rsidR="002D55B7">
        <w:rPr>
          <w:rFonts w:ascii="Segoe UI Light" w:hAnsi="Segoe UI Light" w:cs="Segoe UI Light"/>
          <w:sz w:val="22"/>
          <w:szCs w:val="22"/>
        </w:rPr>
        <w:t xml:space="preserve"> Typically we would get hold of a data set and either connect to its source or upload a file:</w:t>
      </w:r>
    </w:p>
    <w:p w14:paraId="2820A4E5" w14:textId="238D94D9"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Azure ML accepts many formats including CSV, TSV, Plain Text and Zip files</w:t>
      </w:r>
    </w:p>
    <w:p w14:paraId="228F8E8F" w14:textId="344C453E" w:rsidR="00FA7566" w:rsidRDefault="00FA7566" w:rsidP="00FA7566">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sidR="00E355DE">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A724D0">
        <w:rPr>
          <w:rFonts w:ascii="Segoe UI Light" w:hAnsi="Segoe UI Light" w:cs="Segoe UI Light"/>
          <w:sz w:val="22"/>
          <w:szCs w:val="22"/>
        </w:rPr>
        <w:t xml:space="preserve"> as SQL Azure, Blob storage, </w:t>
      </w:r>
      <w:r w:rsidRPr="00FA7566">
        <w:rPr>
          <w:rFonts w:ascii="Segoe UI Light" w:hAnsi="Segoe UI Light" w:cs="Segoe UI Light"/>
          <w:sz w:val="22"/>
          <w:szCs w:val="22"/>
        </w:rPr>
        <w:t>HD insight</w:t>
      </w:r>
      <w:r w:rsidR="00A724D0">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14:paraId="40C8AB7F" w14:textId="52F35D90" w:rsidR="00FA7566" w:rsidRDefault="002D55B7" w:rsidP="002D55B7">
      <w:pPr>
        <w:jc w:val="both"/>
        <w:rPr>
          <w:rFonts w:ascii="Segoe UI Light" w:hAnsi="Segoe UI Light" w:cs="Segoe UI Light"/>
          <w:sz w:val="22"/>
          <w:szCs w:val="22"/>
        </w:rPr>
      </w:pPr>
      <w:r>
        <w:rPr>
          <w:rFonts w:ascii="Segoe UI Light" w:hAnsi="Segoe UI Light" w:cs="Segoe UI Light"/>
          <w:sz w:val="22"/>
          <w:szCs w:val="22"/>
        </w:rPr>
        <w:t xml:space="preserve">It’s also possible to adapt an existing experiment to our needs from one of the many samples in the </w:t>
      </w:r>
      <w:hyperlink r:id="rId19" w:history="1">
        <w:r w:rsidRPr="002D55B7">
          <w:rPr>
            <w:rStyle w:val="Hyperlink"/>
            <w:rFonts w:ascii="Segoe UI Light" w:hAnsi="Segoe UI Light" w:cs="Segoe UI Light"/>
            <w:sz w:val="22"/>
            <w:szCs w:val="22"/>
          </w:rPr>
          <w:t>Cortana Intelligence Gallery</w:t>
        </w:r>
      </w:hyperlink>
      <w:r>
        <w:rPr>
          <w:rFonts w:ascii="Segoe UI Light" w:hAnsi="Segoe UI Light" w:cs="Segoe UI Light"/>
          <w:sz w:val="22"/>
          <w:szCs w:val="22"/>
        </w:rPr>
        <w:t xml:space="preserve"> – we can change it to use our own data and parameters and quickly see how suitable it is for our needs:</w:t>
      </w:r>
    </w:p>
    <w:p w14:paraId="048589C9" w14:textId="549E615C" w:rsidR="002D55B7" w:rsidRDefault="002D55B7" w:rsidP="002D55B7">
      <w:pPr>
        <w:jc w:val="both"/>
        <w:rPr>
          <w:rFonts w:ascii="Segoe UI Light" w:hAnsi="Segoe UI Light" w:cs="Segoe UI Light"/>
          <w:sz w:val="22"/>
          <w:szCs w:val="22"/>
        </w:rPr>
      </w:pPr>
      <w:r>
        <w:rPr>
          <w:noProof/>
          <w:lang w:eastAsia="en-GB"/>
        </w:rPr>
        <w:drawing>
          <wp:inline distT="0" distB="0" distL="0" distR="0" wp14:anchorId="5B09E02F" wp14:editId="6ADCC4E8">
            <wp:extent cx="5385816" cy="4205424"/>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9801" cy="4208535"/>
                    </a:xfrm>
                    <a:prstGeom prst="rect">
                      <a:avLst/>
                    </a:prstGeom>
                  </pic:spPr>
                </pic:pic>
              </a:graphicData>
            </a:graphic>
          </wp:inline>
        </w:drawing>
      </w:r>
    </w:p>
    <w:p w14:paraId="2004A8B8" w14:textId="3B80355E" w:rsidR="00FA7566" w:rsidRPr="00FA7566" w:rsidRDefault="00FA7566" w:rsidP="00A724D0">
      <w:pPr>
        <w:rPr>
          <w:rFonts w:ascii="Segoe UI Light" w:hAnsi="Segoe UI Light" w:cs="Segoe UI Light"/>
          <w:sz w:val="22"/>
          <w:szCs w:val="22"/>
        </w:rPr>
      </w:pPr>
    </w:p>
    <w:p w14:paraId="7E353D57"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72CCC71D" w14:textId="77777777" w:rsidR="00907757" w:rsidRDefault="002D55B7" w:rsidP="00D41E31">
      <w:pPr>
        <w:rPr>
          <w:ins w:id="83" w:author="Andrew Fryer (@DEEPFAT)" w:date="2016-08-31T14:32:00Z"/>
          <w:rFonts w:ascii="Segoe UI Light" w:hAnsi="Segoe UI Light" w:cs="Segoe UI Light"/>
          <w:sz w:val="22"/>
          <w:szCs w:val="22"/>
        </w:rPr>
      </w:pPr>
      <w:r>
        <w:rPr>
          <w:rFonts w:ascii="Segoe UI Light" w:hAnsi="Segoe UI Light" w:cs="Segoe UI Light"/>
          <w:sz w:val="22"/>
          <w:szCs w:val="22"/>
        </w:rPr>
        <w:lastRenderedPageBreak/>
        <w:t>For this lab we will also use an existing sample which has the data in it already</w:t>
      </w:r>
      <w:ins w:id="84" w:author="Andrew Fryer (@DEEPFAT)" w:date="2016-08-31T14:32:00Z">
        <w:r w:rsidR="00907757">
          <w:rPr>
            <w:rFonts w:ascii="Segoe UI Light" w:hAnsi="Segoe UI Light" w:cs="Segoe UI Light"/>
            <w:sz w:val="22"/>
            <w:szCs w:val="22"/>
          </w:rPr>
          <w:t xml:space="preserve"> by going directly to</w:t>
        </w:r>
      </w:ins>
    </w:p>
    <w:p w14:paraId="4482F975" w14:textId="278B2DE1" w:rsidR="00907757" w:rsidRDefault="00907757" w:rsidP="00D41E31">
      <w:pPr>
        <w:rPr>
          <w:ins w:id="85" w:author="Andrew Fryer (@DEEPFAT)" w:date="2016-08-31T14:32:00Z"/>
          <w:rFonts w:ascii="Segoe UI Light" w:hAnsi="Segoe UI Light" w:cs="Segoe UI Light"/>
          <w:sz w:val="22"/>
          <w:szCs w:val="22"/>
        </w:rPr>
      </w:pPr>
      <w:ins w:id="86" w:author="Andrew Fryer (@DEEPFAT)" w:date="2016-08-31T14:33:00Z">
        <w:r>
          <w:rPr>
            <w:rFonts w:ascii="Segoe UI Light" w:hAnsi="Segoe UI Light" w:cs="Segoe UI Light"/>
            <w:sz w:val="22"/>
            <w:szCs w:val="22"/>
          </w:rPr>
          <w:fldChar w:fldCharType="begin"/>
        </w:r>
        <w:r>
          <w:rPr>
            <w:rFonts w:ascii="Segoe UI Light" w:hAnsi="Segoe UI Light" w:cs="Segoe UI Light"/>
            <w:sz w:val="22"/>
            <w:szCs w:val="22"/>
          </w:rPr>
          <w:instrText xml:space="preserve"> HYPERLINK "</w:instrText>
        </w:r>
        <w:r w:rsidRPr="00907757">
          <w:rPr>
            <w:rFonts w:ascii="Segoe UI Light" w:hAnsi="Segoe UI Light" w:cs="Segoe UI Light"/>
            <w:sz w:val="22"/>
            <w:szCs w:val="22"/>
          </w:rPr>
          <w:instrText>https://gallery.cortanaintelligence.com/Experiment/Flight-Delay-Student-Lab-1</w:instrText>
        </w:r>
        <w:r>
          <w:rPr>
            <w:rFonts w:ascii="Segoe UI Light" w:hAnsi="Segoe UI Light" w:cs="Segoe UI Light"/>
            <w:sz w:val="22"/>
            <w:szCs w:val="22"/>
          </w:rPr>
          <w:instrText xml:space="preserve">" </w:instrText>
        </w:r>
        <w:r>
          <w:rPr>
            <w:rFonts w:ascii="Segoe UI Light" w:hAnsi="Segoe UI Light" w:cs="Segoe UI Light"/>
            <w:sz w:val="22"/>
            <w:szCs w:val="22"/>
          </w:rPr>
          <w:fldChar w:fldCharType="separate"/>
        </w:r>
      </w:ins>
      <w:r w:rsidRPr="00237A36">
        <w:rPr>
          <w:rStyle w:val="Hyperlink"/>
          <w:rFonts w:ascii="Segoe UI Light" w:hAnsi="Segoe UI Light" w:cs="Segoe UI Light"/>
          <w:sz w:val="22"/>
          <w:szCs w:val="22"/>
        </w:rPr>
        <w:t>https://gallery.cortanaintelligence.com/Experiment/Flight-Delay-Student-Lab-1</w:t>
      </w:r>
      <w:ins w:id="87" w:author="Andrew Fryer (@DEEPFAT)" w:date="2016-08-31T14:33:00Z">
        <w:r>
          <w:rPr>
            <w:rFonts w:ascii="Segoe UI Light" w:hAnsi="Segoe UI Light" w:cs="Segoe UI Light"/>
            <w:sz w:val="22"/>
            <w:szCs w:val="22"/>
          </w:rPr>
          <w:fldChar w:fldCharType="end"/>
        </w:r>
        <w:r>
          <w:rPr>
            <w:rFonts w:ascii="Segoe UI Light" w:hAnsi="Segoe UI Light" w:cs="Segoe UI Light"/>
            <w:sz w:val="22"/>
            <w:szCs w:val="22"/>
          </w:rPr>
          <w:t xml:space="preserve"> </w:t>
        </w:r>
      </w:ins>
      <w:r w:rsidR="002D55B7">
        <w:rPr>
          <w:rFonts w:ascii="Segoe UI Light" w:hAnsi="Segoe UI Light" w:cs="Segoe UI Light"/>
          <w:sz w:val="22"/>
          <w:szCs w:val="22"/>
        </w:rPr>
        <w:t xml:space="preserve"> </w:t>
      </w:r>
    </w:p>
    <w:p w14:paraId="2D27E405" w14:textId="216BD261" w:rsidR="00907757" w:rsidRDefault="002D55B7" w:rsidP="00D41E31">
      <w:pPr>
        <w:rPr>
          <w:rFonts w:ascii="Segoe UI Light" w:hAnsi="Segoe UI Light" w:cs="Segoe UI Light"/>
          <w:sz w:val="22"/>
          <w:szCs w:val="22"/>
        </w:rPr>
      </w:pPr>
      <w:del w:id="88" w:author="Andrew Fryer (@DEEPFAT)" w:date="2016-08-31T14:32:00Z">
        <w:r w:rsidRPr="002D55B7" w:rsidDel="00907757">
          <w:rPr>
            <w:rFonts w:ascii="Segoe UI Light" w:hAnsi="Segoe UI Light" w:cs="Segoe UI Light"/>
            <w:sz w:val="22"/>
            <w:szCs w:val="22"/>
            <w:highlight w:val="yellow"/>
          </w:rPr>
          <w:delText>&lt;&lt;TBC&gt;&gt;</w:delText>
        </w:r>
      </w:del>
      <w:ins w:id="89" w:author="Andrew Fryer (@DEEPFAT)" w:date="2016-08-31T14:29:00Z">
        <w:r w:rsidR="00907757">
          <w:rPr>
            <w:noProof/>
            <w:lang w:eastAsia="en-GB"/>
          </w:rPr>
          <w:drawing>
            <wp:inline distT="0" distB="0" distL="0" distR="0" wp14:anchorId="5C8FBAED" wp14:editId="5E4B2D51">
              <wp:extent cx="5491213" cy="3126612"/>
              <wp:effectExtent l="19050" t="19050" r="1460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5111" cy="3128831"/>
                      </a:xfrm>
                      <a:prstGeom prst="rect">
                        <a:avLst/>
                      </a:prstGeom>
                      <a:ln>
                        <a:solidFill>
                          <a:schemeClr val="tx2">
                            <a:lumMod val="75000"/>
                          </a:schemeClr>
                        </a:solidFill>
                      </a:ln>
                    </pic:spPr>
                  </pic:pic>
                </a:graphicData>
              </a:graphic>
            </wp:inline>
          </w:drawing>
        </w:r>
      </w:ins>
    </w:p>
    <w:p w14:paraId="250B492B" w14:textId="463DD96D" w:rsidR="00907757" w:rsidRDefault="00907757" w:rsidP="00907757">
      <w:pPr>
        <w:rPr>
          <w:ins w:id="90" w:author="Andrew Fryer (@DEEPFAT)" w:date="2016-08-31T14:30:00Z"/>
          <w:rFonts w:ascii="Segoe UI Light" w:hAnsi="Segoe UI Light" w:cs="Segoe UI Light"/>
          <w:sz w:val="22"/>
          <w:szCs w:val="22"/>
        </w:rPr>
      </w:pPr>
      <w:ins w:id="91" w:author="Andrew Fryer (@DEEPFAT)" w:date="2016-08-31T14:30:00Z">
        <w:r>
          <w:rPr>
            <w:rFonts w:ascii="Segoe UI Light" w:hAnsi="Segoe UI Light" w:cs="Segoe UI Light"/>
            <w:sz w:val="22"/>
            <w:szCs w:val="22"/>
          </w:rPr>
          <w:t>Click on Open in Studio and confirm that a copy of the experiment will be saved in your workspace:</w:t>
        </w:r>
      </w:ins>
    </w:p>
    <w:p w14:paraId="4DCB00C4" w14:textId="4CAF8A7D" w:rsidR="00907757" w:rsidRDefault="00907757" w:rsidP="00907757">
      <w:pPr>
        <w:rPr>
          <w:ins w:id="92" w:author="Andrew Fryer (@DEEPFAT)" w:date="2016-08-31T14:30:00Z"/>
          <w:rFonts w:ascii="Segoe UI Light" w:hAnsi="Segoe UI Light" w:cs="Segoe UI Light"/>
          <w:sz w:val="22"/>
          <w:szCs w:val="22"/>
        </w:rPr>
      </w:pPr>
      <w:ins w:id="93" w:author="Andrew Fryer (@DEEPFAT)" w:date="2016-08-31T14:31:00Z">
        <w:r>
          <w:rPr>
            <w:noProof/>
            <w:lang w:eastAsia="en-GB"/>
          </w:rPr>
          <w:drawing>
            <wp:inline distT="0" distB="0" distL="0" distR="0" wp14:anchorId="0560B442" wp14:editId="668F4839">
              <wp:extent cx="2157531" cy="1708484"/>
              <wp:effectExtent l="19050" t="19050" r="14605"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707" cy="1712583"/>
                      </a:xfrm>
                      <a:prstGeom prst="rect">
                        <a:avLst/>
                      </a:prstGeom>
                      <a:ln>
                        <a:solidFill>
                          <a:schemeClr val="tx2">
                            <a:lumMod val="75000"/>
                          </a:schemeClr>
                        </a:solidFill>
                      </a:ln>
                    </pic:spPr>
                  </pic:pic>
                </a:graphicData>
              </a:graphic>
            </wp:inline>
          </w:drawing>
        </w:r>
      </w:ins>
    </w:p>
    <w:p w14:paraId="4B9D85BE" w14:textId="560A7869" w:rsidR="009844D3" w:rsidDel="00907757" w:rsidRDefault="009844D3" w:rsidP="009844D3">
      <w:pPr>
        <w:rPr>
          <w:del w:id="94" w:author="Andrew Fryer (@DEEPFAT)" w:date="2016-08-31T14:32:00Z"/>
          <w:rFonts w:ascii="Segoe UI Light" w:hAnsi="Segoe UI Light" w:cs="Segoe UI Light"/>
          <w:sz w:val="22"/>
          <w:szCs w:val="22"/>
        </w:rPr>
      </w:pPr>
      <w:del w:id="95" w:author="Andrew Fryer (@DEEPFAT)" w:date="2016-08-31T14:30:00Z">
        <w:r w:rsidDel="00907757">
          <w:rPr>
            <w:rFonts w:ascii="Segoe UI Light" w:hAnsi="Segoe UI Light" w:cs="Segoe UI Light"/>
            <w:sz w:val="22"/>
            <w:szCs w:val="22"/>
          </w:rPr>
          <w:delText xml:space="preserve">From the Cortana Intelligence gallery look for </w:delText>
        </w:r>
        <w:r w:rsidRPr="002D55B7" w:rsidDel="00907757">
          <w:rPr>
            <w:rFonts w:ascii="Segoe UI Light" w:hAnsi="Segoe UI Light" w:cs="Segoe UI Light"/>
            <w:sz w:val="22"/>
            <w:szCs w:val="22"/>
            <w:highlight w:val="yellow"/>
          </w:rPr>
          <w:delText>&lt;&lt;TBC&gt;&gt;</w:delText>
        </w:r>
        <w:r w:rsidDel="00907757">
          <w:rPr>
            <w:rFonts w:ascii="Segoe UI Light" w:hAnsi="Segoe UI Light" w:cs="Segoe UI Light"/>
            <w:sz w:val="22"/>
            <w:szCs w:val="22"/>
          </w:rPr>
          <w:delText xml:space="preserve"> and select </w:delText>
        </w:r>
        <w:r w:rsidRPr="002D55B7" w:rsidDel="00907757">
          <w:rPr>
            <w:rFonts w:ascii="Segoe UI Light" w:hAnsi="Segoe UI Light" w:cs="Segoe UI Light"/>
            <w:sz w:val="22"/>
            <w:szCs w:val="22"/>
            <w:highlight w:val="yellow"/>
          </w:rPr>
          <w:delText>&lt;&lt;TBC&gt;&gt;</w:delText>
        </w:r>
        <w:r w:rsidDel="00907757">
          <w:rPr>
            <w:rFonts w:ascii="Segoe UI Light" w:hAnsi="Segoe UI Light" w:cs="Segoe UI Light"/>
            <w:sz w:val="22"/>
            <w:szCs w:val="22"/>
          </w:rPr>
          <w:delText xml:space="preserve"> Review the instructions and select Open in ML Studio.  </w:delText>
        </w:r>
      </w:del>
      <w:r>
        <w:rPr>
          <w:rFonts w:ascii="Segoe UI Light" w:hAnsi="Segoe UI Light" w:cs="Segoe UI Light"/>
          <w:sz w:val="22"/>
          <w:szCs w:val="22"/>
        </w:rPr>
        <w:t>We can now see the sample experiment in ML studio as shown below</w:t>
      </w:r>
      <w:ins w:id="96" w:author="Andrew Fryer (@DEEPFAT)" w:date="2016-08-31T14:32:00Z">
        <w:r w:rsidR="00907757">
          <w:rPr>
            <w:rFonts w:ascii="Segoe UI Light" w:hAnsi="Segoe UI Light" w:cs="Segoe UI Light"/>
            <w:sz w:val="22"/>
            <w:szCs w:val="22"/>
          </w:rPr>
          <w:t xml:space="preserve">, and from here we can </w:t>
        </w:r>
      </w:ins>
      <w:del w:id="97" w:author="Andrew Fryer (@DEEPFAT)" w:date="2016-08-31T14:32:00Z">
        <w:r w:rsidDel="00907757">
          <w:rPr>
            <w:rFonts w:ascii="Segoe UI Light" w:hAnsi="Segoe UI Light" w:cs="Segoe UI Light"/>
            <w:sz w:val="22"/>
            <w:szCs w:val="22"/>
          </w:rPr>
          <w:delText>.</w:delText>
        </w:r>
      </w:del>
    </w:p>
    <w:p w14:paraId="48302124" w14:textId="721DE206" w:rsidR="009844D3" w:rsidRDefault="009844D3" w:rsidP="009844D3">
      <w:pPr>
        <w:rPr>
          <w:rFonts w:ascii="Segoe UI Light" w:hAnsi="Segoe UI Light" w:cs="Segoe UI Light"/>
          <w:sz w:val="22"/>
          <w:szCs w:val="22"/>
        </w:rPr>
      </w:pPr>
      <w:del w:id="98" w:author="Andrew Fryer (@DEEPFAT)" w:date="2016-08-31T14:32:00Z">
        <w:r w:rsidDel="00907757">
          <w:rPr>
            <w:rFonts w:ascii="Segoe UI Light" w:hAnsi="Segoe UI Light" w:cs="Segoe UI Light"/>
            <w:sz w:val="22"/>
            <w:szCs w:val="22"/>
          </w:rPr>
          <w:delText>Let’s r</w:delText>
        </w:r>
      </w:del>
      <w:ins w:id="99" w:author="Andrew Fryer (@DEEPFAT)" w:date="2016-08-31T14:32:00Z">
        <w:r w:rsidR="00907757">
          <w:rPr>
            <w:rFonts w:ascii="Segoe UI Light" w:hAnsi="Segoe UI Light" w:cs="Segoe UI Light"/>
            <w:sz w:val="22"/>
            <w:szCs w:val="22"/>
          </w:rPr>
          <w:t>r</w:t>
        </w:r>
      </w:ins>
      <w:r>
        <w:rPr>
          <w:rFonts w:ascii="Segoe UI Light" w:hAnsi="Segoe UI Light" w:cs="Segoe UI Light"/>
          <w:sz w:val="22"/>
          <w:szCs w:val="22"/>
        </w:rPr>
        <w:t>eview the tools we’ll use later:</w:t>
      </w:r>
    </w:p>
    <w:p w14:paraId="3E775E03" w14:textId="0E49E809" w:rsidR="009844D3" w:rsidDel="00396889" w:rsidRDefault="009844D3" w:rsidP="009844D3">
      <w:pPr>
        <w:rPr>
          <w:del w:id="100" w:author="Ed Baker" w:date="2016-08-31T09:35:00Z"/>
          <w:rFonts w:ascii="Segoe UI Light" w:hAnsi="Segoe UI Light" w:cs="Segoe UI Light"/>
          <w:sz w:val="22"/>
          <w:szCs w:val="22"/>
        </w:rPr>
      </w:pPr>
      <w:del w:id="101" w:author="Ed Baker" w:date="2016-08-31T09:35:00Z">
        <w:r w:rsidDel="00396889">
          <w:rPr>
            <w:rFonts w:ascii="Segoe UI Light" w:hAnsi="Segoe UI Light" w:cs="Segoe UI Light"/>
            <w:sz w:val="22"/>
            <w:szCs w:val="22"/>
          </w:rPr>
          <w:delText xml:space="preserve">On the left in blue with white icons are the different objects we use in ML studio such as  </w:delText>
        </w:r>
      </w:del>
    </w:p>
    <w:p w14:paraId="08F3AD5D" w14:textId="5E94E43B" w:rsidR="00EB7C94" w:rsidRDefault="009844D3" w:rsidP="00D41E31">
      <w:pPr>
        <w:rPr>
          <w:rFonts w:ascii="Segoe UI Light" w:hAnsi="Segoe UI Light" w:cs="Segoe UI Light"/>
          <w:sz w:val="22"/>
          <w:szCs w:val="22"/>
        </w:rPr>
      </w:pPr>
      <w:r>
        <w:rPr>
          <w:noProof/>
          <w:lang w:eastAsia="en-GB"/>
        </w:rPr>
        <w:lastRenderedPageBreak/>
        <w:drawing>
          <wp:inline distT="0" distB="0" distL="0" distR="0" wp14:anchorId="11048FEA" wp14:editId="2480BBC6">
            <wp:extent cx="5537081" cy="299466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9629" cy="2996038"/>
                    </a:xfrm>
                    <a:prstGeom prst="rect">
                      <a:avLst/>
                    </a:prstGeom>
                  </pic:spPr>
                </pic:pic>
              </a:graphicData>
            </a:graphic>
          </wp:inline>
        </w:drawing>
      </w:r>
    </w:p>
    <w:p w14:paraId="2BDDA736" w14:textId="14B92591" w:rsidR="00EB7C94" w:rsidRDefault="009844D3" w:rsidP="00D41E31">
      <w:pPr>
        <w:rPr>
          <w:rFonts w:ascii="Segoe UI Light" w:hAnsi="Segoe UI Light" w:cs="Segoe UI Light"/>
          <w:sz w:val="22"/>
          <w:szCs w:val="22"/>
        </w:rPr>
      </w:pPr>
      <w:r>
        <w:rPr>
          <w:rFonts w:ascii="Segoe UI Light" w:hAnsi="Segoe UI Light" w:cs="Segoe UI Light"/>
          <w:sz w:val="22"/>
          <w:szCs w:val="22"/>
        </w:rPr>
        <w:t>On the left in blue with white icons are the different objects we use in ML studio such as projects, Experiments, Web services, Jupyter Notebooks, Data Sets, Trained Models and Settings. Next on the left is a nested list of all the modules we can drag on to the design surface in the middle of the screen.  On the right are the properties of the module that has focused or the whole experiment if no module is selected.</w:t>
      </w:r>
    </w:p>
    <w:p w14:paraId="4B72D864" w14:textId="4FC76AB9" w:rsidR="009844D3" w:rsidRDefault="009844D3" w:rsidP="00D41E31">
      <w:pPr>
        <w:rPr>
          <w:rFonts w:ascii="Segoe UI Light" w:hAnsi="Segoe UI Light" w:cs="Segoe UI Light"/>
          <w:sz w:val="22"/>
          <w:szCs w:val="22"/>
        </w:rPr>
      </w:pPr>
      <w:r>
        <w:rPr>
          <w:rFonts w:ascii="Segoe UI Light" w:hAnsi="Segoe UI Light" w:cs="Segoe UI Light"/>
          <w:sz w:val="22"/>
          <w:szCs w:val="22"/>
        </w:rPr>
        <w:t xml:space="preserve">There </w:t>
      </w:r>
      <w:ins w:id="102" w:author="Ed Baker" w:date="2016-08-31T09:19:00Z">
        <w:r w:rsidR="00A925E2">
          <w:rPr>
            <w:rFonts w:ascii="Segoe UI Light" w:hAnsi="Segoe UI Light" w:cs="Segoe UI Light"/>
            <w:sz w:val="22"/>
            <w:szCs w:val="22"/>
          </w:rPr>
          <w:t xml:space="preserve">are </w:t>
        </w:r>
      </w:ins>
      <w:r>
        <w:rPr>
          <w:rFonts w:ascii="Segoe UI Light" w:hAnsi="Segoe UI Light" w:cs="Segoe UI Light"/>
          <w:sz w:val="22"/>
          <w:szCs w:val="22"/>
        </w:rPr>
        <w:t xml:space="preserve">also functions we can perform in the bottom dark grey toolbar and the first thing we need to do is to click on Run to run the experiment as is. </w:t>
      </w:r>
    </w:p>
    <w:p w14:paraId="257CF814" w14:textId="0A6B6996" w:rsidR="00EF7693" w:rsidRDefault="00EF7693" w:rsidP="00D41E31">
      <w:pPr>
        <w:rPr>
          <w:rFonts w:ascii="Segoe UI Light" w:hAnsi="Segoe UI Light" w:cs="Segoe UI Light"/>
          <w:sz w:val="22"/>
          <w:szCs w:val="22"/>
        </w:rPr>
      </w:pPr>
      <w:r>
        <w:rPr>
          <w:rFonts w:ascii="Segoe UI Light" w:hAnsi="Segoe UI Light" w:cs="Segoe UI Light"/>
          <w:sz w:val="22"/>
          <w:szCs w:val="22"/>
        </w:rPr>
        <w:t>The sample experiment has three modules, the top one represents the data we are working on and the grey lines connecting it to the t</w:t>
      </w:r>
      <w:del w:id="103" w:author="Andrew Fryer (@DEEPFAT)" w:date="2016-10-01T11:08:00Z">
        <w:r w:rsidDel="00942156">
          <w:rPr>
            <w:rFonts w:ascii="Segoe UI Light" w:hAnsi="Segoe UI Light" w:cs="Segoe UI Light"/>
            <w:sz w:val="22"/>
            <w:szCs w:val="22"/>
          </w:rPr>
          <w:delText>o</w:delText>
        </w:r>
      </w:del>
      <w:r>
        <w:rPr>
          <w:rFonts w:ascii="Segoe UI Light" w:hAnsi="Segoe UI Light" w:cs="Segoe UI Light"/>
          <w:sz w:val="22"/>
          <w:szCs w:val="22"/>
        </w:rPr>
        <w:t>w</w:t>
      </w:r>
      <w:ins w:id="104" w:author="Andrew Fryer (@DEEPFAT)" w:date="2016-10-01T11:09:00Z">
        <w:r w:rsidR="00942156">
          <w:rPr>
            <w:rFonts w:ascii="Segoe UI Light" w:hAnsi="Segoe UI Light" w:cs="Segoe UI Light"/>
            <w:sz w:val="22"/>
            <w:szCs w:val="22"/>
          </w:rPr>
          <w:t>o</w:t>
        </w:r>
      </w:ins>
      <w:r>
        <w:rPr>
          <w:rFonts w:ascii="Segoe UI Light" w:hAnsi="Segoe UI Light" w:cs="Segoe UI Light"/>
          <w:sz w:val="22"/>
          <w:szCs w:val="22"/>
        </w:rPr>
        <w:t xml:space="preserve"> below represent the data flowing through the experiment.  The other two Edit Metadata</w:t>
      </w:r>
      <w:r w:rsidR="00DD1275">
        <w:rPr>
          <w:rFonts w:ascii="Segoe UI Light" w:hAnsi="Segoe UI Light" w:cs="Segoe UI Light"/>
          <w:sz w:val="22"/>
          <w:szCs w:val="22"/>
        </w:rPr>
        <w:t xml:space="preserve"> modules change the characteristics of the data; the top one declares the column ArrDel15 as the label – the thing we want to make predictions against and the second declares all the other columns as features</w:t>
      </w:r>
      <w:ins w:id="105" w:author="Ed Baker" w:date="2016-08-31T09:36:00Z">
        <w:r w:rsidR="00731B16">
          <w:rPr>
            <w:rFonts w:ascii="Segoe UI Light" w:hAnsi="Segoe UI Light" w:cs="Segoe UI Light"/>
            <w:sz w:val="22"/>
            <w:szCs w:val="22"/>
          </w:rPr>
          <w:t>,</w:t>
        </w:r>
      </w:ins>
      <w:r w:rsidR="00DD1275">
        <w:rPr>
          <w:rFonts w:ascii="Segoe UI Light" w:hAnsi="Segoe UI Light" w:cs="Segoe UI Light"/>
          <w:sz w:val="22"/>
          <w:szCs w:val="22"/>
        </w:rPr>
        <w:t xml:space="preserve"> the columns to be used to make the prediction.</w:t>
      </w:r>
    </w:p>
    <w:p w14:paraId="07F39AEF" w14:textId="412BAB12" w:rsidR="00EF7693" w:rsidRDefault="00EF7693" w:rsidP="00EF7693">
      <w:pPr>
        <w:rPr>
          <w:rFonts w:ascii="Segoe UI Light" w:hAnsi="Segoe UI Light" w:cs="Segoe UI Light"/>
          <w:sz w:val="22"/>
          <w:szCs w:val="22"/>
        </w:rPr>
      </w:pPr>
      <w:r>
        <w:rPr>
          <w:rFonts w:ascii="Segoe UI Light" w:hAnsi="Segoe UI Light" w:cs="Segoe UI Light"/>
          <w:sz w:val="22"/>
          <w:szCs w:val="22"/>
        </w:rPr>
        <w:t>If we r</w:t>
      </w:r>
      <w:r w:rsidR="00275AC1" w:rsidRPr="00275AC1">
        <w:rPr>
          <w:rFonts w:ascii="Segoe UI Light" w:hAnsi="Segoe UI Light" w:cs="Segoe UI Light"/>
          <w:sz w:val="22"/>
          <w:szCs w:val="22"/>
        </w:rPr>
        <w:t xml:space="preserve">ight click on the small </w:t>
      </w:r>
      <w:r w:rsidR="009844D3">
        <w:rPr>
          <w:rFonts w:ascii="Segoe UI Light" w:hAnsi="Segoe UI Light" w:cs="Segoe UI Light"/>
          <w:sz w:val="22"/>
          <w:szCs w:val="22"/>
        </w:rPr>
        <w:t xml:space="preserve">circle </w:t>
      </w:r>
      <w:r w:rsidR="00275AC1" w:rsidRPr="00275AC1">
        <w:rPr>
          <w:rFonts w:ascii="Segoe UI Light" w:hAnsi="Segoe UI Light" w:cs="Segoe UI Light"/>
          <w:sz w:val="22"/>
          <w:szCs w:val="22"/>
        </w:rPr>
        <w:t xml:space="preserve">at the bottom of the </w:t>
      </w:r>
      <w:ins w:id="106" w:author="Ed Baker" w:date="2016-08-31T09:37:00Z">
        <w:r w:rsidR="00731B16">
          <w:rPr>
            <w:rFonts w:ascii="Segoe UI Light" w:hAnsi="Segoe UI Light" w:cs="Segoe UI Light"/>
            <w:sz w:val="22"/>
            <w:szCs w:val="22"/>
          </w:rPr>
          <w:t xml:space="preserve">Combined Flight and </w:t>
        </w:r>
      </w:ins>
      <w:r w:rsidR="00275AC1" w:rsidRPr="00275AC1">
        <w:rPr>
          <w:rFonts w:ascii="Segoe UI Light" w:hAnsi="Segoe UI Light" w:cs="Segoe UI Light"/>
          <w:sz w:val="22"/>
          <w:szCs w:val="22"/>
        </w:rPr>
        <w:t>Weather Dataset module and choose ‘Visualise’</w:t>
      </w:r>
      <w:r>
        <w:rPr>
          <w:rFonts w:ascii="Segoe UI Light" w:hAnsi="Segoe UI Light" w:cs="Segoe UI Light"/>
          <w:sz w:val="22"/>
          <w:szCs w:val="22"/>
        </w:rPr>
        <w:t xml:space="preserve"> we can quickly see the data we are working with.</w:t>
      </w:r>
      <w:r w:rsidR="00275AC1" w:rsidRPr="00275AC1">
        <w:rPr>
          <w:rFonts w:ascii="Segoe UI Light" w:hAnsi="Segoe UI Light" w:cs="Segoe UI Light"/>
          <w:sz w:val="22"/>
          <w:szCs w:val="22"/>
        </w:rPr>
        <w:t xml:space="preserve"> This view shows you the first few rows of the dataset and various statistics about each column in the dataset</w:t>
      </w:r>
      <w:r>
        <w:rPr>
          <w:rFonts w:ascii="Segoe UI Light" w:hAnsi="Segoe UI Light" w:cs="Segoe UI Light"/>
          <w:sz w:val="22"/>
          <w:szCs w:val="22"/>
        </w:rPr>
        <w:t>, and here we can see the statistics for the column Dry Bulb Celsius:</w:t>
      </w:r>
    </w:p>
    <w:p w14:paraId="483F6ECC" w14:textId="77777777" w:rsidR="00EF7693" w:rsidRDefault="00EF7693" w:rsidP="00EF7693"/>
    <w:p w14:paraId="3B2E911D" w14:textId="5885302C" w:rsidR="00D41E31" w:rsidRDefault="00EF7693">
      <w:pPr>
        <w:rPr>
          <w:rFonts w:ascii="Segoe UI Light" w:hAnsi="Segoe UI Light" w:cs="Segoe UI Light"/>
          <w:sz w:val="22"/>
          <w:szCs w:val="22"/>
        </w:rPr>
      </w:pPr>
      <w:r>
        <w:rPr>
          <w:noProof/>
          <w:lang w:eastAsia="en-GB"/>
        </w:rPr>
        <w:lastRenderedPageBreak/>
        <w:drawing>
          <wp:inline distT="0" distB="0" distL="0" distR="0" wp14:anchorId="0895E8B8" wp14:editId="05FB90E0">
            <wp:extent cx="5412990" cy="2943098"/>
            <wp:effectExtent l="19050" t="19050" r="1651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094" cy="2946961"/>
                    </a:xfrm>
                    <a:prstGeom prst="rect">
                      <a:avLst/>
                    </a:prstGeom>
                    <a:ln>
                      <a:solidFill>
                        <a:schemeClr val="tx2">
                          <a:lumMod val="75000"/>
                        </a:schemeClr>
                      </a:solidFill>
                    </a:ln>
                  </pic:spPr>
                </pic:pic>
              </a:graphicData>
            </a:graphic>
          </wp:inline>
        </w:drawing>
      </w:r>
    </w:p>
    <w:p w14:paraId="35819A3C" w14:textId="77777777" w:rsidR="00DD1275" w:rsidRDefault="00DD1275">
      <w:pPr>
        <w:rPr>
          <w:rFonts w:ascii="Segoe UI Light" w:hAnsi="Segoe UI Light" w:cs="Segoe UI Light"/>
          <w:sz w:val="22"/>
          <w:szCs w:val="22"/>
        </w:rPr>
      </w:pPr>
    </w:p>
    <w:p w14:paraId="606CFC38" w14:textId="77777777" w:rsidR="00DD1275" w:rsidRDefault="00DD1275">
      <w:pPr>
        <w:rPr>
          <w:rFonts w:ascii="Segoe UI Light" w:hAnsi="Segoe UI Light" w:cs="Segoe UI Light"/>
          <w:sz w:val="22"/>
          <w:szCs w:val="22"/>
        </w:rPr>
      </w:pPr>
      <w:r>
        <w:rPr>
          <w:rFonts w:ascii="Segoe UI Light" w:hAnsi="Segoe UI Light" w:cs="Segoe UI Light"/>
          <w:sz w:val="22"/>
          <w:szCs w:val="22"/>
        </w:rPr>
        <w:t>This data has already been pre-processed to make it suitable for machine learning:</w:t>
      </w:r>
    </w:p>
    <w:p w14:paraId="39F5075D" w14:textId="4CEB8F18" w:rsidR="00DD1275" w:rsidRPr="007070A1" w:rsidRDefault="00DD1275" w:rsidP="007070A1">
      <w:pPr>
        <w:pStyle w:val="ListParagraph"/>
        <w:numPr>
          <w:ilvl w:val="0"/>
          <w:numId w:val="19"/>
        </w:numPr>
        <w:rPr>
          <w:rFonts w:ascii="Segoe UI Light" w:hAnsi="Segoe UI Light" w:cs="Segoe UI Light"/>
          <w:sz w:val="22"/>
          <w:szCs w:val="22"/>
        </w:rPr>
      </w:pPr>
      <w:r w:rsidRPr="007070A1">
        <w:rPr>
          <w:rFonts w:ascii="Segoe UI Light" w:hAnsi="Segoe UI Light" w:cs="Segoe UI Light"/>
          <w:sz w:val="22"/>
          <w:szCs w:val="22"/>
        </w:rPr>
        <w:t>There are no missing values</w:t>
      </w:r>
      <w:r w:rsidR="007070A1" w:rsidRPr="007070A1">
        <w:rPr>
          <w:rFonts w:ascii="Segoe UI Light" w:hAnsi="Segoe UI Light" w:cs="Segoe UI Light"/>
          <w:sz w:val="22"/>
          <w:szCs w:val="22"/>
        </w:rPr>
        <w:t xml:space="preserve"> or duplicate rows </w:t>
      </w:r>
      <w:r w:rsidRPr="007070A1">
        <w:rPr>
          <w:rFonts w:ascii="Segoe UI Light" w:hAnsi="Segoe UI Light" w:cs="Segoe UI Light"/>
          <w:sz w:val="22"/>
          <w:szCs w:val="22"/>
        </w:rPr>
        <w:t>in the data</w:t>
      </w:r>
    </w:p>
    <w:p w14:paraId="22C16B75" w14:textId="77777777" w:rsidR="007070A1" w:rsidRPr="007070A1" w:rsidRDefault="00DD1275" w:rsidP="007070A1">
      <w:pPr>
        <w:pStyle w:val="ListParagraph"/>
        <w:numPr>
          <w:ilvl w:val="0"/>
          <w:numId w:val="19"/>
        </w:numPr>
        <w:rPr>
          <w:rFonts w:ascii="Segoe UI Light" w:hAnsi="Segoe UI Light" w:cs="Segoe UI Light"/>
          <w:sz w:val="22"/>
          <w:szCs w:val="22"/>
        </w:rPr>
      </w:pPr>
      <w:r w:rsidRPr="007070A1">
        <w:rPr>
          <w:rFonts w:ascii="Segoe UI Light" w:hAnsi="Segoe UI Light" w:cs="Segoe UI Light"/>
          <w:sz w:val="22"/>
          <w:szCs w:val="22"/>
        </w:rPr>
        <w:t>The data is correctly typed</w:t>
      </w:r>
      <w:r w:rsidR="007070A1" w:rsidRPr="007070A1">
        <w:rPr>
          <w:rFonts w:ascii="Segoe UI Light" w:hAnsi="Segoe UI Light" w:cs="Segoe UI Light"/>
          <w:sz w:val="22"/>
          <w:szCs w:val="22"/>
        </w:rPr>
        <w:t xml:space="preserve"> (as strings numeric etc.)</w:t>
      </w:r>
    </w:p>
    <w:p w14:paraId="5D8E47A4" w14:textId="77777777" w:rsidR="007070A1" w:rsidRPr="007070A1" w:rsidRDefault="007070A1" w:rsidP="007070A1">
      <w:pPr>
        <w:pStyle w:val="ListParagraph"/>
        <w:numPr>
          <w:ilvl w:val="0"/>
          <w:numId w:val="19"/>
        </w:numPr>
        <w:rPr>
          <w:rFonts w:ascii="Segoe UI Light" w:hAnsi="Segoe UI Light" w:cs="Segoe UI Light"/>
          <w:sz w:val="22"/>
          <w:szCs w:val="22"/>
        </w:rPr>
      </w:pPr>
      <w:r w:rsidRPr="007070A1">
        <w:rPr>
          <w:rFonts w:ascii="Segoe UI Light" w:hAnsi="Segoe UI Light" w:cs="Segoe UI Light"/>
          <w:sz w:val="22"/>
          <w:szCs w:val="22"/>
        </w:rPr>
        <w:t>There are no duplicates</w:t>
      </w:r>
      <w:r w:rsidR="00DD1275" w:rsidRPr="007070A1">
        <w:rPr>
          <w:rFonts w:ascii="Segoe UI Light" w:hAnsi="Segoe UI Light" w:cs="Segoe UI Light"/>
          <w:sz w:val="22"/>
          <w:szCs w:val="22"/>
        </w:rPr>
        <w:t xml:space="preserve">  </w:t>
      </w:r>
    </w:p>
    <w:p w14:paraId="764D99AC" w14:textId="77777777" w:rsidR="007070A1" w:rsidRDefault="007070A1" w:rsidP="007070A1">
      <w:pPr>
        <w:pStyle w:val="ListParagraph"/>
        <w:numPr>
          <w:ilvl w:val="0"/>
          <w:numId w:val="19"/>
        </w:numPr>
        <w:rPr>
          <w:rFonts w:ascii="Segoe UI Light" w:hAnsi="Segoe UI Light" w:cs="Segoe UI Light"/>
          <w:sz w:val="22"/>
          <w:szCs w:val="22"/>
        </w:rPr>
      </w:pPr>
      <w:r w:rsidRPr="007070A1">
        <w:rPr>
          <w:rFonts w:ascii="Segoe UI Light" w:hAnsi="Segoe UI Light" w:cs="Segoe UI Light"/>
          <w:sz w:val="22"/>
          <w:szCs w:val="22"/>
        </w:rPr>
        <w:t>We have identified some features which should enable us to make good predictions</w:t>
      </w:r>
    </w:p>
    <w:p w14:paraId="5E34A93E" w14:textId="58007A2E" w:rsidR="005A3AC2" w:rsidRPr="007070A1" w:rsidRDefault="00590C3C" w:rsidP="007070A1">
      <w:pPr>
        <w:rPr>
          <w:rFonts w:ascii="Segoe UI Light" w:hAnsi="Segoe UI Light" w:cs="Segoe UI Light"/>
          <w:sz w:val="22"/>
          <w:szCs w:val="22"/>
        </w:rPr>
      </w:pPr>
      <w:r>
        <w:rPr>
          <w:rFonts w:ascii="Segoe UI Light" w:hAnsi="Segoe UI Light" w:cs="Segoe UI Light"/>
          <w:sz w:val="22"/>
          <w:szCs w:val="22"/>
        </w:rPr>
        <w:t>This</w:t>
      </w:r>
      <w:r w:rsidR="007070A1">
        <w:rPr>
          <w:rFonts w:ascii="Segoe UI Light" w:hAnsi="Segoe UI Light" w:cs="Segoe UI Light"/>
          <w:sz w:val="22"/>
          <w:szCs w:val="22"/>
        </w:rPr>
        <w:t xml:space="preserve"> </w:t>
      </w:r>
      <w:r>
        <w:rPr>
          <w:rFonts w:ascii="Segoe UI Light" w:hAnsi="Segoe UI Light" w:cs="Segoe UI Light"/>
          <w:sz w:val="22"/>
          <w:szCs w:val="22"/>
        </w:rPr>
        <w:t xml:space="preserve">is all part of </w:t>
      </w:r>
      <w:r w:rsidR="007070A1">
        <w:rPr>
          <w:rFonts w:ascii="Segoe UI Light" w:hAnsi="Segoe UI Light" w:cs="Segoe UI Light"/>
          <w:sz w:val="22"/>
          <w:szCs w:val="22"/>
        </w:rPr>
        <w:t>feature engineering</w:t>
      </w:r>
      <w:r>
        <w:rPr>
          <w:rFonts w:ascii="Segoe UI Light" w:hAnsi="Segoe UI Light" w:cs="Segoe UI Light"/>
          <w:sz w:val="22"/>
          <w:szCs w:val="22"/>
        </w:rPr>
        <w:t xml:space="preserve"> and cleaning the data and selecting the right features can be the biggest part of any machine learning project.  There are good tools in Azure ML for this as well as the ability to use Python or R modules, but what we’ll do first is look at the ML process itself.</w:t>
      </w:r>
      <w:r w:rsidR="005A3AC2" w:rsidRPr="007070A1">
        <w:rPr>
          <w:rFonts w:ascii="Segoe UI Light" w:hAnsi="Segoe UI Light" w:cs="Segoe UI Light"/>
          <w:sz w:val="22"/>
          <w:szCs w:val="22"/>
        </w:rPr>
        <w:br w:type="page"/>
      </w:r>
    </w:p>
    <w:p w14:paraId="4EF48634" w14:textId="77777777" w:rsidR="00617211" w:rsidRDefault="008E13D3"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3DB3BC08" wp14:editId="5C522EC8">
                <wp:extent cx="1828800" cy="1800000"/>
                <wp:effectExtent l="0" t="0" r="19050" b="10160"/>
                <wp:docPr id="11" name="Text Box 1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3BC08" id="Text Box 11"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Bp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qV+waZQCAAC+BQAADgAAAAAAAAAAAAAAAAAuAgAAZHJzL2Uyb0RvYy54bWxQSwEC&#10;LQAUAAYACAAAACEAfznJINkAAAAFAQAADwAAAAAAAAAAAAAAAADuBAAAZHJzL2Rvd25yZXYueG1s&#10;UEsFBgAAAAAEAAQA8wAAAPQFAAAAAA==&#10;" fillcolor="#066d99" strokecolor="#066d99" strokeweight=".5pt">
                <v:textbox>
                  <w:txbxContent>
                    <w:p w14:paraId="1FCBF925" w14:textId="7B8FA315"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v:textbox>
                <w10:anchorlock/>
              </v:shape>
            </w:pict>
          </mc:Fallback>
        </mc:AlternateContent>
      </w:r>
    </w:p>
    <w:p w14:paraId="049A7731" w14:textId="77777777" w:rsidR="00617211" w:rsidRDefault="00617211" w:rsidP="00617211">
      <w:pPr>
        <w:rPr>
          <w:rFonts w:ascii="Segoe UI Light" w:hAnsi="Segoe UI Light" w:cs="Segoe UI Light"/>
          <w:sz w:val="22"/>
          <w:szCs w:val="22"/>
        </w:rPr>
      </w:pPr>
    </w:p>
    <w:p w14:paraId="3FCDDBA4" w14:textId="77777777" w:rsidR="002A7D8D" w:rsidRDefault="002D394E" w:rsidP="002A7D8D">
      <w:pPr>
        <w:rPr>
          <w:rFonts w:ascii="Segoe UI Light" w:hAnsi="Segoe UI Light" w:cs="Segoe UI Light"/>
          <w:sz w:val="22"/>
          <w:szCs w:val="22"/>
        </w:rPr>
      </w:pPr>
      <w:r w:rsidRPr="002D394E">
        <w:rPr>
          <w:rFonts w:ascii="Segoe UI Light" w:hAnsi="Segoe UI Light" w:cs="Segoe UI Light"/>
          <w:sz w:val="22"/>
          <w:szCs w:val="22"/>
        </w:rPr>
        <w:t xml:space="preserve">At this point in the experimentation process we </w:t>
      </w:r>
      <w:r w:rsidR="002A7D8D">
        <w:rPr>
          <w:rFonts w:ascii="Segoe UI Light" w:hAnsi="Segoe UI Light" w:cs="Segoe UI Light"/>
          <w:sz w:val="22"/>
          <w:szCs w:val="22"/>
        </w:rPr>
        <w:t xml:space="preserve">are assuming we </w:t>
      </w:r>
      <w:r w:rsidRPr="002D394E">
        <w:rPr>
          <w:rFonts w:ascii="Segoe UI Light" w:hAnsi="Segoe UI Light" w:cs="Segoe UI Light"/>
          <w:sz w:val="22"/>
          <w:szCs w:val="22"/>
        </w:rPr>
        <w:t>have a clean set of data th</w:t>
      </w:r>
      <w:r>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sidR="002A7D8D">
        <w:rPr>
          <w:rFonts w:ascii="Segoe UI Light" w:hAnsi="Segoe UI Light" w:cs="Segoe UI Light"/>
          <w:sz w:val="22"/>
          <w:szCs w:val="22"/>
        </w:rPr>
        <w:t xml:space="preserve">We have identified that we are trying to predict the label (arrDel15) which can be 1 or 0 (two class classification) against a set of flight and weather data.  </w:t>
      </w:r>
    </w:p>
    <w:p w14:paraId="7C721CBF" w14:textId="03328ECD" w:rsidR="000A0E0A" w:rsidRDefault="00E81D79" w:rsidP="00617211">
      <w:pPr>
        <w:rPr>
          <w:ins w:id="107" w:author="Andrew Fryer (@DEEPFAT)" w:date="2016-09-01T10:48:00Z"/>
          <w:rFonts w:ascii="Segoe UI Light" w:hAnsi="Segoe UI Light" w:cs="Segoe UI Light"/>
          <w:sz w:val="22"/>
          <w:szCs w:val="22"/>
        </w:rPr>
      </w:pPr>
      <w:commentRangeStart w:id="108"/>
      <w:commentRangeStart w:id="109"/>
      <w:r>
        <w:rPr>
          <w:rFonts w:ascii="Segoe UI Light" w:hAnsi="Segoe UI Light" w:cs="Segoe UI Light"/>
          <w:sz w:val="22"/>
          <w:szCs w:val="22"/>
        </w:rPr>
        <w:t>We will</w:t>
      </w:r>
      <w:r w:rsidR="002A7D8D">
        <w:rPr>
          <w:rFonts w:ascii="Segoe UI Light" w:hAnsi="Segoe UI Light" w:cs="Segoe UI Light"/>
          <w:sz w:val="22"/>
          <w:szCs w:val="22"/>
        </w:rPr>
        <w:t xml:space="preserve"> train a model against our data using </w:t>
      </w:r>
      <w:ins w:id="110" w:author="Andrew Fryer (@DEEPFAT)" w:date="2016-09-01T10:44:00Z">
        <w:r w:rsidR="000A0E0A">
          <w:rPr>
            <w:rFonts w:ascii="Segoe UI Light" w:hAnsi="Segoe UI Light" w:cs="Segoe UI Light"/>
            <w:sz w:val="22"/>
            <w:szCs w:val="22"/>
          </w:rPr>
          <w:t>one of the built in</w:t>
        </w:r>
      </w:ins>
      <w:del w:id="111" w:author="Andrew Fryer (@DEEPFAT)" w:date="2016-09-01T10:44:00Z">
        <w:r w:rsidR="002A7D8D" w:rsidDel="000A0E0A">
          <w:rPr>
            <w:rFonts w:ascii="Segoe UI Light" w:hAnsi="Segoe UI Light" w:cs="Segoe UI Light"/>
            <w:sz w:val="22"/>
            <w:szCs w:val="22"/>
          </w:rPr>
          <w:delText xml:space="preserve">an </w:delText>
        </w:r>
      </w:del>
      <w:ins w:id="112" w:author="Andrew Fryer (@DEEPFAT)" w:date="2016-09-01T10:44:00Z">
        <w:r w:rsidR="000A0E0A">
          <w:rPr>
            <w:rFonts w:ascii="Segoe UI Light" w:hAnsi="Segoe UI Light" w:cs="Segoe UI Light"/>
            <w:sz w:val="22"/>
            <w:szCs w:val="22"/>
          </w:rPr>
          <w:t xml:space="preserve"> </w:t>
        </w:r>
      </w:ins>
      <w:r w:rsidR="002A7D8D">
        <w:rPr>
          <w:rFonts w:ascii="Segoe UI Light" w:hAnsi="Segoe UI Light" w:cs="Segoe UI Light"/>
          <w:sz w:val="22"/>
          <w:szCs w:val="22"/>
        </w:rPr>
        <w:t>algorithm</w:t>
      </w:r>
      <w:ins w:id="113" w:author="Ed Baker" w:date="2016-09-05T11:35:00Z">
        <w:r w:rsidR="007B00C7">
          <w:rPr>
            <w:rFonts w:ascii="Segoe UI Light" w:hAnsi="Segoe UI Light" w:cs="Segoe UI Light"/>
            <w:sz w:val="22"/>
            <w:szCs w:val="22"/>
          </w:rPr>
          <w:t>s</w:t>
        </w:r>
      </w:ins>
      <w:r w:rsidR="002A7D8D">
        <w:rPr>
          <w:rFonts w:ascii="Segoe UI Light" w:hAnsi="Segoe UI Light" w:cs="Segoe UI Light"/>
          <w:sz w:val="22"/>
          <w:szCs w:val="22"/>
        </w:rPr>
        <w:t xml:space="preserve"> in Azure ML</w:t>
      </w:r>
      <w:ins w:id="114" w:author="Andrew Fryer (@DEEPFAT)" w:date="2016-09-01T10:44:00Z">
        <w:r w:rsidR="000A0E0A">
          <w:rPr>
            <w:rFonts w:ascii="Segoe UI Light" w:hAnsi="Segoe UI Light" w:cs="Segoe UI Light"/>
            <w:sz w:val="22"/>
            <w:szCs w:val="22"/>
          </w:rPr>
          <w:t xml:space="preserve">. </w:t>
        </w:r>
      </w:ins>
      <w:ins w:id="115" w:author="Andrew Fryer (@DEEPFAT)" w:date="2016-09-01T10:45:00Z">
        <w:r w:rsidR="000A0E0A">
          <w:rPr>
            <w:rFonts w:ascii="Segoe UI Light" w:hAnsi="Segoe UI Light" w:cs="Segoe UI Light"/>
            <w:sz w:val="22"/>
            <w:szCs w:val="22"/>
          </w:rPr>
          <w:t>Once the model has been trained it can be used to make predictions about wh</w:t>
        </w:r>
      </w:ins>
      <w:ins w:id="116" w:author="Andrew Fryer (@DEEPFAT)" w:date="2016-09-01T10:46:00Z">
        <w:r w:rsidR="000A0E0A">
          <w:rPr>
            <w:rFonts w:ascii="Segoe UI Light" w:hAnsi="Segoe UI Light" w:cs="Segoe UI Light"/>
            <w:sz w:val="22"/>
            <w:szCs w:val="22"/>
          </w:rPr>
          <w:t>e</w:t>
        </w:r>
      </w:ins>
      <w:ins w:id="117" w:author="Andrew Fryer (@DEEPFAT)" w:date="2016-09-01T10:45:00Z">
        <w:r w:rsidR="000A0E0A">
          <w:rPr>
            <w:rFonts w:ascii="Segoe UI Light" w:hAnsi="Segoe UI Light" w:cs="Segoe UI Light"/>
            <w:sz w:val="22"/>
            <w:szCs w:val="22"/>
          </w:rPr>
          <w:t>ther a flight is late against flight that the model has not seen.  In order to check how good the model is</w:t>
        </w:r>
      </w:ins>
      <w:ins w:id="118" w:author="Andrew Fryer (@DEEPFAT)" w:date="2016-09-01T10:46:00Z">
        <w:r w:rsidR="000A0E0A">
          <w:rPr>
            <w:rFonts w:ascii="Segoe UI Light" w:hAnsi="Segoe UI Light" w:cs="Segoe UI Light"/>
            <w:sz w:val="22"/>
            <w:szCs w:val="22"/>
          </w:rPr>
          <w:t>,</w:t>
        </w:r>
      </w:ins>
      <w:ins w:id="119" w:author="Andrew Fryer (@DEEPFAT)" w:date="2016-09-01T10:45:00Z">
        <w:r w:rsidR="000A0E0A">
          <w:rPr>
            <w:rFonts w:ascii="Segoe UI Light" w:hAnsi="Segoe UI Light" w:cs="Segoe UI Light"/>
            <w:sz w:val="22"/>
            <w:szCs w:val="22"/>
          </w:rPr>
          <w:t xml:space="preserve"> </w:t>
        </w:r>
      </w:ins>
      <w:del w:id="120" w:author="Andrew Fryer (@DEEPFAT)" w:date="2016-09-01T10:45:00Z">
        <w:r w:rsidDel="000A0E0A">
          <w:rPr>
            <w:rFonts w:ascii="Segoe UI Light" w:hAnsi="Segoe UI Light" w:cs="Segoe UI Light"/>
            <w:sz w:val="22"/>
            <w:szCs w:val="22"/>
          </w:rPr>
          <w:delText xml:space="preserve"> and so we can assess how good it is</w:delText>
        </w:r>
      </w:del>
      <w:ins w:id="121" w:author="Ed Baker" w:date="2016-08-31T09:38:00Z">
        <w:del w:id="122" w:author="Andrew Fryer (@DEEPFAT)" w:date="2016-09-01T10:45:00Z">
          <w:r w:rsidR="00731B16" w:rsidDel="000A0E0A">
            <w:rPr>
              <w:rFonts w:ascii="Segoe UI Light" w:hAnsi="Segoe UI Light" w:cs="Segoe UI Light"/>
              <w:sz w:val="22"/>
              <w:szCs w:val="22"/>
            </w:rPr>
            <w:delText>. W</w:delText>
          </w:r>
        </w:del>
      </w:ins>
      <w:ins w:id="123" w:author="Andrew Fryer (@DEEPFAT)" w:date="2016-09-01T10:45:00Z">
        <w:r w:rsidR="000A0E0A">
          <w:rPr>
            <w:rFonts w:ascii="Segoe UI Light" w:hAnsi="Segoe UI Light" w:cs="Segoe UI Light"/>
            <w:sz w:val="22"/>
            <w:szCs w:val="22"/>
          </w:rPr>
          <w:t>w</w:t>
        </w:r>
      </w:ins>
      <w:del w:id="124" w:author="Ed Baker" w:date="2016-08-31T09:38:00Z">
        <w:r w:rsidDel="00731B16">
          <w:rPr>
            <w:rFonts w:ascii="Segoe UI Light" w:hAnsi="Segoe UI Light" w:cs="Segoe UI Light"/>
            <w:sz w:val="22"/>
            <w:szCs w:val="22"/>
          </w:rPr>
          <w:delText xml:space="preserve"> w</w:delText>
        </w:r>
      </w:del>
      <w:r>
        <w:rPr>
          <w:rFonts w:ascii="Segoe UI Light" w:hAnsi="Segoe UI Light" w:cs="Segoe UI Light"/>
          <w:sz w:val="22"/>
          <w:szCs w:val="22"/>
        </w:rPr>
        <w:t xml:space="preserve">e </w:t>
      </w:r>
      <w:ins w:id="125" w:author="Andrew Fryer (@DEEPFAT)" w:date="2016-09-01T10:46:00Z">
        <w:r w:rsidR="000A0E0A">
          <w:rPr>
            <w:rFonts w:ascii="Segoe UI Light" w:hAnsi="Segoe UI Light" w:cs="Segoe UI Light"/>
            <w:sz w:val="22"/>
            <w:szCs w:val="22"/>
          </w:rPr>
          <w:t>must</w:t>
        </w:r>
      </w:ins>
      <w:del w:id="126" w:author="Andrew Fryer (@DEEPFAT)" w:date="2016-09-01T10:46:00Z">
        <w:r w:rsidDel="000A0E0A">
          <w:rPr>
            <w:rFonts w:ascii="Segoe UI Light" w:hAnsi="Segoe UI Light" w:cs="Segoe UI Light"/>
            <w:sz w:val="22"/>
            <w:szCs w:val="22"/>
          </w:rPr>
          <w:delText>need</w:delText>
        </w:r>
      </w:del>
      <w:r>
        <w:rPr>
          <w:rFonts w:ascii="Segoe UI Light" w:hAnsi="Segoe UI Light" w:cs="Segoe UI Light"/>
          <w:sz w:val="22"/>
          <w:szCs w:val="22"/>
        </w:rPr>
        <w:t xml:space="preserve"> </w:t>
      </w:r>
      <w:del w:id="127" w:author="Andrew Fryer (@DEEPFAT)" w:date="2016-09-01T10:46:00Z">
        <w:r w:rsidDel="000A0E0A">
          <w:rPr>
            <w:rFonts w:ascii="Segoe UI Light" w:hAnsi="Segoe UI Light" w:cs="Segoe UI Light"/>
            <w:sz w:val="22"/>
            <w:szCs w:val="22"/>
          </w:rPr>
          <w:delText xml:space="preserve">to </w:delText>
        </w:r>
      </w:del>
      <w:r>
        <w:rPr>
          <w:rFonts w:ascii="Segoe UI Light" w:hAnsi="Segoe UI Light" w:cs="Segoe UI Light"/>
          <w:sz w:val="22"/>
          <w:szCs w:val="22"/>
        </w:rPr>
        <w:t xml:space="preserve">evaluate the predicted answer </w:t>
      </w:r>
      <w:del w:id="128" w:author="Andrew Fryer (@DEEPFAT)" w:date="2016-09-01T10:46:00Z">
        <w:r w:rsidDel="000A0E0A">
          <w:rPr>
            <w:rFonts w:ascii="Segoe UI Light" w:hAnsi="Segoe UI Light" w:cs="Segoe UI Light"/>
            <w:sz w:val="22"/>
            <w:szCs w:val="22"/>
          </w:rPr>
          <w:delText>the model for whether a flight is late or not gives with</w:delText>
        </w:r>
      </w:del>
      <w:ins w:id="129" w:author="Andrew Fryer (@DEEPFAT)" w:date="2016-09-01T10:46:00Z">
        <w:r w:rsidR="000A0E0A">
          <w:rPr>
            <w:rFonts w:ascii="Segoe UI Light" w:hAnsi="Segoe UI Light" w:cs="Segoe UI Light"/>
            <w:sz w:val="22"/>
            <w:szCs w:val="22"/>
          </w:rPr>
          <w:t>against</w:t>
        </w:r>
      </w:ins>
      <w:r>
        <w:rPr>
          <w:rFonts w:ascii="Segoe UI Light" w:hAnsi="Segoe UI Light" w:cs="Segoe UI Light"/>
          <w:sz w:val="22"/>
          <w:szCs w:val="22"/>
        </w:rPr>
        <w:t xml:space="preserve"> the original value (in the Arrdel15 column).  </w:t>
      </w:r>
      <w:commentRangeEnd w:id="108"/>
      <w:commentRangeEnd w:id="109"/>
      <w:ins w:id="130" w:author="Andrew Fryer (@DEEPFAT)" w:date="2016-09-01T10:47:00Z">
        <w:r w:rsidR="000A0E0A">
          <w:rPr>
            <w:rFonts w:ascii="Segoe UI Light" w:hAnsi="Segoe UI Light" w:cs="Segoe UI Light"/>
            <w:sz w:val="22"/>
            <w:szCs w:val="22"/>
          </w:rPr>
          <w:t xml:space="preserve">This is just like any good </w:t>
        </w:r>
      </w:ins>
      <w:r w:rsidR="00CF7E9C">
        <w:rPr>
          <w:rStyle w:val="CommentReference"/>
        </w:rPr>
        <w:commentReference w:id="108"/>
      </w:r>
      <w:r w:rsidR="000A0E0A">
        <w:rPr>
          <w:rStyle w:val="CommentReference"/>
        </w:rPr>
        <w:commentReference w:id="109"/>
      </w:r>
      <w:del w:id="131" w:author="Andrew Fryer (@DEEPFAT)" w:date="2016-09-01T10:47:00Z">
        <w:r w:rsidDel="000A0E0A">
          <w:rPr>
            <w:rFonts w:ascii="Segoe UI Light" w:hAnsi="Segoe UI Light" w:cs="Segoe UI Light"/>
            <w:sz w:val="22"/>
            <w:szCs w:val="22"/>
          </w:rPr>
          <w:delText xml:space="preserve">Like any </w:delText>
        </w:r>
      </w:del>
      <w:r>
        <w:rPr>
          <w:rFonts w:ascii="Segoe UI Light" w:hAnsi="Segoe UI Light" w:cs="Segoe UI Light"/>
          <w:sz w:val="22"/>
          <w:szCs w:val="22"/>
        </w:rPr>
        <w:t>science experiment</w:t>
      </w:r>
      <w:ins w:id="132" w:author="Andrew Fryer (@DEEPFAT)" w:date="2016-09-01T10:47:00Z">
        <w:r w:rsidR="000A0E0A">
          <w:rPr>
            <w:rFonts w:ascii="Segoe UI Light" w:hAnsi="Segoe UI Light" w:cs="Segoe UI Light"/>
            <w:sz w:val="22"/>
            <w:szCs w:val="22"/>
          </w:rPr>
          <w:t xml:space="preserve"> - </w:t>
        </w:r>
      </w:ins>
      <w:r>
        <w:rPr>
          <w:rFonts w:ascii="Segoe UI Light" w:hAnsi="Segoe UI Light" w:cs="Segoe UI Light"/>
          <w:sz w:val="22"/>
          <w:szCs w:val="22"/>
        </w:rPr>
        <w:t xml:space="preserve"> we want a control group to </w:t>
      </w:r>
      <w:ins w:id="133" w:author="Andrew Fryer (@DEEPFAT)" w:date="2016-09-01T10:47:00Z">
        <w:r w:rsidR="000A0E0A">
          <w:rPr>
            <w:rFonts w:ascii="Segoe UI Light" w:hAnsi="Segoe UI Light" w:cs="Segoe UI Light"/>
            <w:sz w:val="22"/>
            <w:szCs w:val="22"/>
          </w:rPr>
          <w:t>check the accuracy of the model</w:t>
        </w:r>
      </w:ins>
      <w:del w:id="134" w:author="Andrew Fryer (@DEEPFAT)" w:date="2016-09-01T10:47:00Z">
        <w:r w:rsidDel="000A0E0A">
          <w:rPr>
            <w:rFonts w:ascii="Segoe UI Light" w:hAnsi="Segoe UI Light" w:cs="Segoe UI Light"/>
            <w:sz w:val="22"/>
            <w:szCs w:val="22"/>
          </w:rPr>
          <w:delText>do this scoring so data that has not been seen by the model</w:delText>
        </w:r>
      </w:del>
      <w:r>
        <w:rPr>
          <w:rFonts w:ascii="Segoe UI Light" w:hAnsi="Segoe UI Light" w:cs="Segoe UI Light"/>
          <w:sz w:val="22"/>
          <w:szCs w:val="22"/>
        </w:rPr>
        <w:t xml:space="preserve">. </w:t>
      </w:r>
    </w:p>
    <w:p w14:paraId="734DDFEE" w14:textId="01538717" w:rsidR="00D6035E" w:rsidRDefault="00E81D79" w:rsidP="00617211">
      <w:pPr>
        <w:rPr>
          <w:rFonts w:ascii="Segoe UI Light" w:hAnsi="Segoe UI Light" w:cs="Segoe UI Light"/>
          <w:sz w:val="22"/>
          <w:szCs w:val="22"/>
        </w:rPr>
      </w:pPr>
      <w:r>
        <w:rPr>
          <w:rFonts w:ascii="Segoe UI Light" w:hAnsi="Segoe UI Light" w:cs="Segoe UI Light"/>
          <w:sz w:val="22"/>
          <w:szCs w:val="22"/>
        </w:rPr>
        <w:t>To do this we split the data into t</w:t>
      </w:r>
      <w:del w:id="135" w:author="Ed Baker" w:date="2016-08-31T09:40:00Z">
        <w:r w:rsidDel="00CF7E9C">
          <w:rPr>
            <w:rFonts w:ascii="Segoe UI Light" w:hAnsi="Segoe UI Light" w:cs="Segoe UI Light"/>
            <w:sz w:val="22"/>
            <w:szCs w:val="22"/>
          </w:rPr>
          <w:delText>o</w:delText>
        </w:r>
      </w:del>
      <w:r>
        <w:rPr>
          <w:rFonts w:ascii="Segoe UI Light" w:hAnsi="Segoe UI Light" w:cs="Segoe UI Light"/>
          <w:sz w:val="22"/>
          <w:szCs w:val="22"/>
        </w:rPr>
        <w:t>w</w:t>
      </w:r>
      <w:ins w:id="136" w:author="Ed Baker" w:date="2016-08-31T09:40:00Z">
        <w:r w:rsidR="00CF7E9C">
          <w:rPr>
            <w:rFonts w:ascii="Segoe UI Light" w:hAnsi="Segoe UI Light" w:cs="Segoe UI Light"/>
            <w:sz w:val="22"/>
            <w:szCs w:val="22"/>
          </w:rPr>
          <w:t>o</w:t>
        </w:r>
      </w:ins>
      <w:r>
        <w:rPr>
          <w:rFonts w:ascii="Segoe UI Light" w:hAnsi="Segoe UI Light" w:cs="Segoe UI Light"/>
          <w:sz w:val="22"/>
          <w:szCs w:val="22"/>
        </w:rPr>
        <w:t xml:space="preserve"> random sets and we’ll want to use most of the data (typically 80%) for training and keep back 20% for scoring. W</w:t>
      </w:r>
      <w:r w:rsidR="00BC45CC">
        <w:rPr>
          <w:rFonts w:ascii="Segoe UI Light" w:hAnsi="Segoe UI Light" w:cs="Segoe UI Light"/>
          <w:sz w:val="22"/>
          <w:szCs w:val="22"/>
        </w:rPr>
        <w:t>e’ll also want to stratify the split over the label to ensure that each of these separate groups of data have the same ration of values in the label i.e. the train score and evaluate sets of data will have the same ratio of on time to delayed flights.</w:t>
      </w:r>
    </w:p>
    <w:p w14:paraId="71996EF0" w14:textId="0035147F" w:rsidR="000A0E0A" w:rsidRDefault="000A0E0A" w:rsidP="006949D8">
      <w:pPr>
        <w:rPr>
          <w:ins w:id="137" w:author="Andrew Fryer (@DEEPFAT)" w:date="2016-09-01T10:49:00Z"/>
          <w:rFonts w:ascii="Segoe UI Light" w:hAnsi="Segoe UI Light" w:cs="Segoe UI Light"/>
          <w:sz w:val="22"/>
          <w:szCs w:val="22"/>
        </w:rPr>
      </w:pPr>
      <w:ins w:id="138" w:author="Andrew Fryer (@DEEPFAT)" w:date="2016-09-01T10:48:00Z">
        <w:r>
          <w:rPr>
            <w:rFonts w:ascii="Segoe UI Light" w:hAnsi="Segoe UI Light" w:cs="Segoe UI Light"/>
            <w:sz w:val="22"/>
            <w:szCs w:val="22"/>
          </w:rPr>
          <w:t>In Azure ML we do this by using the b</w:t>
        </w:r>
      </w:ins>
      <w:ins w:id="139" w:author="Andrew Fryer (@DEEPFAT)" w:date="2016-09-01T10:49:00Z">
        <w:r>
          <w:rPr>
            <w:rFonts w:ascii="Segoe UI Light" w:hAnsi="Segoe UI Light" w:cs="Segoe UI Light"/>
            <w:sz w:val="22"/>
            <w:szCs w:val="22"/>
          </w:rPr>
          <w:t>uilt in split modul</w:t>
        </w:r>
      </w:ins>
      <w:ins w:id="140" w:author="Andrew Fryer (@DEEPFAT)" w:date="2016-09-01T10:52:00Z">
        <w:r>
          <w:rPr>
            <w:rFonts w:ascii="Segoe UI Light" w:hAnsi="Segoe UI Light" w:cs="Segoe UI Light"/>
            <w:sz w:val="22"/>
            <w:szCs w:val="22"/>
          </w:rPr>
          <w:t>e</w:t>
        </w:r>
      </w:ins>
      <w:ins w:id="141" w:author="Andrew Fryer (@DEEPFAT)" w:date="2016-09-01T10:49:00Z">
        <w:r>
          <w:rPr>
            <w:rFonts w:ascii="Segoe UI Light" w:hAnsi="Segoe UI Light" w:cs="Segoe UI Light"/>
            <w:sz w:val="22"/>
            <w:szCs w:val="22"/>
          </w:rPr>
          <w:t>.  The easiest way to find this is to type split into the search box at the top of the list modules:</w:t>
        </w:r>
      </w:ins>
    </w:p>
    <w:p w14:paraId="47152B7E" w14:textId="5807D861" w:rsidR="000A0E0A" w:rsidRDefault="000A0E0A" w:rsidP="006949D8">
      <w:pPr>
        <w:rPr>
          <w:ins w:id="142" w:author="Andrew Fryer (@DEEPFAT)" w:date="2016-09-01T10:49:00Z"/>
          <w:rFonts w:ascii="Segoe UI Light" w:hAnsi="Segoe UI Light" w:cs="Segoe UI Light"/>
          <w:sz w:val="22"/>
          <w:szCs w:val="22"/>
        </w:rPr>
      </w:pPr>
      <w:ins w:id="143" w:author="Andrew Fryer (@DEEPFAT)" w:date="2016-09-01T10:52:00Z">
        <w:r>
          <w:rPr>
            <w:noProof/>
            <w:lang w:eastAsia="en-GB"/>
          </w:rPr>
          <w:drawing>
            <wp:inline distT="0" distB="0" distL="0" distR="0" wp14:anchorId="4004E4F8" wp14:editId="0C067BE7">
              <wp:extent cx="1548119" cy="1925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8344" cy="1925333"/>
                      </a:xfrm>
                      <a:prstGeom prst="rect">
                        <a:avLst/>
                      </a:prstGeom>
                    </pic:spPr>
                  </pic:pic>
                </a:graphicData>
              </a:graphic>
            </wp:inline>
          </w:drawing>
        </w:r>
      </w:ins>
    </w:p>
    <w:p w14:paraId="0630FBCD" w14:textId="77777777" w:rsidR="004E7AFB" w:rsidRDefault="004E7AFB" w:rsidP="006949D8">
      <w:pPr>
        <w:rPr>
          <w:ins w:id="144" w:author="Andrew Fryer (@DEEPFAT)" w:date="2016-09-01T10:53:00Z"/>
          <w:rFonts w:ascii="Segoe UI Light" w:hAnsi="Segoe UI Light" w:cs="Segoe UI Light"/>
          <w:sz w:val="22"/>
          <w:szCs w:val="22"/>
        </w:rPr>
      </w:pPr>
      <w:ins w:id="145" w:author="Andrew Fryer (@DEEPFAT)" w:date="2016-09-01T10:53:00Z">
        <w:r>
          <w:rPr>
            <w:rFonts w:ascii="Segoe UI Light" w:hAnsi="Segoe UI Light" w:cs="Segoe UI Light"/>
            <w:sz w:val="22"/>
            <w:szCs w:val="22"/>
          </w:rPr>
          <w:t>Now d</w:t>
        </w:r>
      </w:ins>
      <w:commentRangeStart w:id="146"/>
      <w:del w:id="147" w:author="Andrew Fryer (@DEEPFAT)" w:date="2016-09-01T10:53:00Z">
        <w:r w:rsidR="006949D8" w:rsidDel="004E7AFB">
          <w:rPr>
            <w:rFonts w:ascii="Segoe UI Light" w:hAnsi="Segoe UI Light" w:cs="Segoe UI Light"/>
            <w:sz w:val="22"/>
            <w:szCs w:val="22"/>
          </w:rPr>
          <w:delText>D</w:delText>
        </w:r>
      </w:del>
      <w:r w:rsidR="006949D8">
        <w:rPr>
          <w:rFonts w:ascii="Segoe UI Light" w:hAnsi="Segoe UI Light" w:cs="Segoe UI Light"/>
          <w:sz w:val="22"/>
          <w:szCs w:val="22"/>
        </w:rPr>
        <w:t>rag</w:t>
      </w:r>
      <w:commentRangeEnd w:id="146"/>
      <w:r w:rsidR="00CF7E9C">
        <w:rPr>
          <w:rStyle w:val="CommentReference"/>
        </w:rPr>
        <w:commentReference w:id="146"/>
      </w:r>
      <w:r w:rsidR="006949D8">
        <w:rPr>
          <w:rFonts w:ascii="Segoe UI Light" w:hAnsi="Segoe UI Light" w:cs="Segoe UI Light"/>
          <w:sz w:val="22"/>
          <w:szCs w:val="22"/>
        </w:rPr>
        <w:t xml:space="preserve"> and drop the first split module onto the workspace. Connect this to the project columns module and set the ‘fraction of rows in the first output dataset’ field to 0.8 (80%).  </w:t>
      </w:r>
    </w:p>
    <w:p w14:paraId="37A881EC" w14:textId="77777777" w:rsidR="004E7AFB" w:rsidRDefault="004E7AFB">
      <w:pPr>
        <w:rPr>
          <w:ins w:id="148" w:author="Andrew Fryer (@DEEPFAT)" w:date="2016-09-01T10:53:00Z"/>
          <w:rFonts w:ascii="Segoe UI Light" w:hAnsi="Segoe UI Light" w:cs="Segoe UI Light"/>
          <w:sz w:val="22"/>
          <w:szCs w:val="22"/>
        </w:rPr>
      </w:pPr>
      <w:ins w:id="149" w:author="Andrew Fryer (@DEEPFAT)" w:date="2016-09-01T10:53:00Z">
        <w:r>
          <w:rPr>
            <w:rFonts w:ascii="Segoe UI Light" w:hAnsi="Segoe UI Light" w:cs="Segoe UI Light"/>
            <w:sz w:val="22"/>
            <w:szCs w:val="22"/>
          </w:rPr>
          <w:br w:type="page"/>
        </w:r>
      </w:ins>
    </w:p>
    <w:p w14:paraId="4CD9BE53" w14:textId="2038A1EB" w:rsidR="000A0E0A" w:rsidRDefault="006949D8" w:rsidP="006949D8">
      <w:pPr>
        <w:rPr>
          <w:ins w:id="150" w:author="Andrew Fryer (@DEEPFAT)" w:date="2016-09-01T10:41:00Z"/>
          <w:rFonts w:ascii="Segoe UI Light" w:hAnsi="Segoe UI Light" w:cs="Segoe UI Light"/>
          <w:sz w:val="22"/>
          <w:szCs w:val="22"/>
        </w:rPr>
      </w:pPr>
      <w:r>
        <w:rPr>
          <w:rFonts w:ascii="Segoe UI Light" w:hAnsi="Segoe UI Light" w:cs="Segoe UI Light"/>
          <w:sz w:val="22"/>
          <w:szCs w:val="22"/>
        </w:rPr>
        <w:lastRenderedPageBreak/>
        <w:t>Set the “Stratified Split” option to True and set the stratific</w:t>
      </w:r>
      <w:r w:rsidR="00FF5177">
        <w:rPr>
          <w:rFonts w:ascii="Segoe UI Light" w:hAnsi="Segoe UI Light" w:cs="Segoe UI Light"/>
          <w:sz w:val="22"/>
          <w:szCs w:val="22"/>
        </w:rPr>
        <w:t xml:space="preserve">ation key column to all </w:t>
      </w:r>
      <w:commentRangeStart w:id="151"/>
      <w:commentRangeStart w:id="152"/>
      <w:commentRangeStart w:id="153"/>
      <w:r w:rsidR="00FF5177">
        <w:rPr>
          <w:rFonts w:ascii="Segoe UI Light" w:hAnsi="Segoe UI Light" w:cs="Segoe UI Light"/>
          <w:sz w:val="22"/>
          <w:szCs w:val="22"/>
        </w:rPr>
        <w:t>labels</w:t>
      </w:r>
      <w:commentRangeEnd w:id="151"/>
      <w:r w:rsidR="00CF7E9C">
        <w:rPr>
          <w:rStyle w:val="CommentReference"/>
        </w:rPr>
        <w:commentReference w:id="151"/>
      </w:r>
      <w:commentRangeEnd w:id="152"/>
      <w:r w:rsidR="0077712C">
        <w:rPr>
          <w:rStyle w:val="CommentReference"/>
        </w:rPr>
        <w:commentReference w:id="152"/>
      </w:r>
      <w:commentRangeEnd w:id="153"/>
      <w:r w:rsidR="000A0E0A">
        <w:rPr>
          <w:rStyle w:val="CommentReference"/>
        </w:rPr>
        <w:commentReference w:id="153"/>
      </w:r>
      <w:ins w:id="154" w:author="Andrew Fryer (@DEEPFAT)" w:date="2016-09-01T10:41:00Z">
        <w:r w:rsidR="000A0E0A">
          <w:rPr>
            <w:rFonts w:ascii="Segoe UI Light" w:hAnsi="Segoe UI Light" w:cs="Segoe UI Light"/>
            <w:sz w:val="22"/>
            <w:szCs w:val="22"/>
          </w:rPr>
          <w:t xml:space="preserve"> in this dialog box:</w:t>
        </w:r>
      </w:ins>
    </w:p>
    <w:p w14:paraId="24D993AD" w14:textId="078F6459" w:rsidR="006949D8" w:rsidRDefault="000A0E0A" w:rsidP="006949D8">
      <w:pPr>
        <w:rPr>
          <w:rFonts w:ascii="Segoe UI Light" w:hAnsi="Segoe UI Light" w:cs="Segoe UI Light"/>
          <w:sz w:val="22"/>
          <w:szCs w:val="22"/>
        </w:rPr>
      </w:pPr>
      <w:ins w:id="155" w:author="Andrew Fryer (@DEEPFAT)" w:date="2016-09-01T10:41:00Z">
        <w:r>
          <w:rPr>
            <w:noProof/>
            <w:lang w:eastAsia="en-GB"/>
          </w:rPr>
          <w:drawing>
            <wp:inline distT="0" distB="0" distL="0" distR="0" wp14:anchorId="23095678" wp14:editId="08386F31">
              <wp:extent cx="3051208" cy="1523212"/>
              <wp:effectExtent l="19050" t="19050" r="15875"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9916" cy="1527559"/>
                      </a:xfrm>
                      <a:prstGeom prst="rect">
                        <a:avLst/>
                      </a:prstGeom>
                      <a:ln>
                        <a:solidFill>
                          <a:schemeClr val="tx2">
                            <a:lumMod val="75000"/>
                          </a:schemeClr>
                        </a:solidFill>
                      </a:ln>
                    </pic:spPr>
                  </pic:pic>
                </a:graphicData>
              </a:graphic>
            </wp:inline>
          </w:drawing>
        </w:r>
      </w:ins>
      <w:del w:id="156" w:author="Andrew Fryer (@DEEPFAT)" w:date="2016-09-01T10:41:00Z">
        <w:r w:rsidR="00FF5177" w:rsidDel="000A0E0A">
          <w:rPr>
            <w:rFonts w:ascii="Segoe UI Light" w:hAnsi="Segoe UI Light" w:cs="Segoe UI Light"/>
            <w:sz w:val="22"/>
            <w:szCs w:val="22"/>
          </w:rPr>
          <w:delText>.</w:delText>
        </w:r>
      </w:del>
    </w:p>
    <w:p w14:paraId="496AE4D5" w14:textId="593981AB" w:rsidR="006949D8" w:rsidRDefault="000A0E0A" w:rsidP="00617211">
      <w:pPr>
        <w:rPr>
          <w:rFonts w:ascii="Segoe UI Light" w:hAnsi="Segoe UI Light" w:cs="Segoe UI Light"/>
          <w:sz w:val="22"/>
          <w:szCs w:val="22"/>
        </w:rPr>
      </w:pPr>
      <w:ins w:id="157" w:author="Andrew Fryer (@DEEPFAT)" w:date="2016-09-01T10:42:00Z">
        <w:r>
          <w:rPr>
            <w:rFonts w:ascii="Segoe UI Light" w:hAnsi="Segoe UI Light" w:cs="Segoe UI Light"/>
            <w:sz w:val="22"/>
            <w:szCs w:val="22"/>
          </w:rPr>
          <w:t xml:space="preserve">Select with rules, and then set the dropdown boxes to include and all labels. Click the checkbox to close the dialog </w:t>
        </w:r>
      </w:ins>
      <w:ins w:id="158" w:author="Andrew Fryer (@DEEPFAT)" w:date="2016-09-01T10:43:00Z">
        <w:r>
          <w:rPr>
            <w:rFonts w:ascii="Segoe UI Light" w:hAnsi="Segoe UI Light" w:cs="Segoe UI Light"/>
            <w:sz w:val="22"/>
            <w:szCs w:val="22"/>
          </w:rPr>
          <w:t>to save these changes.  The properties of the stratified split should now look like this:</w:t>
        </w:r>
      </w:ins>
      <w:ins w:id="159" w:author="Andrew Fryer (@DEEPFAT)" w:date="2016-09-01T10:42:00Z">
        <w:r>
          <w:rPr>
            <w:rFonts w:ascii="Segoe UI Light" w:hAnsi="Segoe UI Light" w:cs="Segoe UI Light"/>
            <w:sz w:val="22"/>
            <w:szCs w:val="22"/>
          </w:rPr>
          <w:t xml:space="preserve"> </w:t>
        </w:r>
      </w:ins>
    </w:p>
    <w:p w14:paraId="70B1F048" w14:textId="0F5A4FE5" w:rsidR="0050571F" w:rsidRDefault="00FF5177" w:rsidP="00617211">
      <w:pPr>
        <w:rPr>
          <w:rFonts w:ascii="Segoe UI Light" w:hAnsi="Segoe UI Light" w:cs="Segoe UI Light"/>
          <w:sz w:val="22"/>
          <w:szCs w:val="22"/>
        </w:rPr>
      </w:pPr>
      <w:r>
        <w:rPr>
          <w:noProof/>
          <w:lang w:eastAsia="en-GB"/>
        </w:rPr>
        <w:drawing>
          <wp:inline distT="0" distB="0" distL="0" distR="0" wp14:anchorId="16B7B4AC" wp14:editId="78219827">
            <wp:extent cx="6188710" cy="3441065"/>
            <wp:effectExtent l="19050" t="19050" r="21590" b="26035"/>
            <wp:docPr id="175274300" name="Picture 1752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441065"/>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6A314DA1" w14:textId="77777777" w:rsidR="006949D8" w:rsidRDefault="006949D8" w:rsidP="00617211">
      <w:pPr>
        <w:rPr>
          <w:rFonts w:ascii="Segoe UI Light" w:hAnsi="Segoe UI Light" w:cs="Segoe UI Light"/>
          <w:sz w:val="22"/>
          <w:szCs w:val="22"/>
        </w:rPr>
      </w:pPr>
    </w:p>
    <w:p w14:paraId="654165ED" w14:textId="3303D7B5" w:rsidR="0050571F" w:rsidRDefault="006949D8" w:rsidP="006949D8">
      <w:pPr>
        <w:rPr>
          <w:rFonts w:ascii="Segoe UI Light" w:hAnsi="Segoe UI Light" w:cs="Segoe UI Light"/>
          <w:sz w:val="22"/>
          <w:szCs w:val="22"/>
        </w:rPr>
      </w:pPr>
      <w:r>
        <w:rPr>
          <w:rFonts w:ascii="Segoe UI Light" w:hAnsi="Segoe UI Light" w:cs="Segoe UI Light"/>
          <w:sz w:val="22"/>
          <w:szCs w:val="22"/>
        </w:rPr>
        <w:t>After splitting the data, choose a classifier from the module list in the left hand menu. There are many classifiers depending on your prediction problem and the type of learning you want to use. In the accompanying deck with this lab there is a cheat sheet on which algorithm to use.</w:t>
      </w:r>
      <w:r w:rsidRPr="00DA47DE">
        <w:rPr>
          <w:noProof/>
          <w:lang w:eastAsia="en-GB"/>
        </w:rPr>
        <w:t xml:space="preserve"> </w:t>
      </w:r>
      <w:r>
        <w:rPr>
          <w:rFonts w:ascii="Segoe UI Light" w:hAnsi="Segoe UI Light" w:cs="Segoe UI Light"/>
          <w:sz w:val="22"/>
          <w:szCs w:val="22"/>
        </w:rPr>
        <w:t xml:space="preserve"> For this lab we will use the ‘Two-Class Logistic Regression’ classifier module. Drag and drop this onto the workspace.</w:t>
      </w:r>
    </w:p>
    <w:p w14:paraId="127DA22A" w14:textId="340A01B5" w:rsidR="006949D8" w:rsidRDefault="00705598">
      <w:pPr>
        <w:rPr>
          <w:rFonts w:ascii="Segoe UI Light" w:hAnsi="Segoe UI Light" w:cs="Segoe UI Light"/>
          <w:sz w:val="22"/>
          <w:szCs w:val="22"/>
        </w:rPr>
      </w:pPr>
      <w:r>
        <w:rPr>
          <w:noProof/>
          <w:lang w:eastAsia="en-GB"/>
        </w:rPr>
        <w:lastRenderedPageBreak/>
        <w:drawing>
          <wp:inline distT="0" distB="0" distL="0" distR="0" wp14:anchorId="18AC1C0D" wp14:editId="16802ACE">
            <wp:extent cx="6188710" cy="3218815"/>
            <wp:effectExtent l="19050" t="19050" r="21590" b="19685"/>
            <wp:docPr id="175274301" name="Picture 1752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218815"/>
                    </a:xfrm>
                    <a:prstGeom prst="rect">
                      <a:avLst/>
                    </a:prstGeom>
                    <a:ln w="19050">
                      <a:solidFill>
                        <a:schemeClr val="tx2">
                          <a:lumMod val="50000"/>
                        </a:schemeClr>
                      </a:solidFill>
                    </a:ln>
                  </pic:spPr>
                </pic:pic>
              </a:graphicData>
            </a:graphic>
          </wp:inline>
        </w:drawing>
      </w:r>
    </w:p>
    <w:p w14:paraId="16729B63" w14:textId="4ACC163B" w:rsidR="00D74A97" w:rsidRPr="002D394E" w:rsidRDefault="006949D8" w:rsidP="005B6684">
      <w:pPr>
        <w:rPr>
          <w:rFonts w:ascii="Segoe UI Light" w:hAnsi="Segoe UI Light" w:cs="Segoe UI Light"/>
          <w:sz w:val="22"/>
          <w:szCs w:val="22"/>
        </w:rPr>
      </w:pPr>
      <w:r>
        <w:rPr>
          <w:rFonts w:ascii="Segoe UI Light" w:hAnsi="Segoe UI Light" w:cs="Segoe UI Light"/>
          <w:sz w:val="22"/>
          <w:szCs w:val="22"/>
        </w:rPr>
        <w:t>Next, drag and drop a ‘Train</w:t>
      </w:r>
      <w:r w:rsidRPr="00D74A97">
        <w:rPr>
          <w:rFonts w:ascii="Segoe UI Light" w:hAnsi="Segoe UI Light" w:cs="Segoe UI Light"/>
          <w:sz w:val="22"/>
          <w:szCs w:val="22"/>
        </w:rPr>
        <w:t xml:space="preserve"> Mo</w:t>
      </w:r>
      <w:r>
        <w:rPr>
          <w:rFonts w:ascii="Segoe UI Light" w:hAnsi="Segoe UI Light" w:cs="Segoe UI Light"/>
          <w:sz w:val="22"/>
          <w:szCs w:val="22"/>
        </w:rPr>
        <w:t>del’ module</w:t>
      </w:r>
      <w:r w:rsidRPr="00D74A97">
        <w:rPr>
          <w:rFonts w:ascii="Segoe UI Light" w:hAnsi="Segoe UI Light" w:cs="Segoe UI Light"/>
          <w:sz w:val="22"/>
          <w:szCs w:val="22"/>
        </w:rPr>
        <w:t xml:space="preserve"> onto the workspace</w:t>
      </w:r>
      <w:r>
        <w:rPr>
          <w:rFonts w:ascii="Segoe UI Light" w:hAnsi="Segoe UI Light" w:cs="Segoe UI Light"/>
          <w:sz w:val="22"/>
          <w:szCs w:val="22"/>
        </w:rPr>
        <w:t>. C</w:t>
      </w:r>
      <w:r w:rsidRPr="00D74A97">
        <w:rPr>
          <w:rFonts w:ascii="Segoe UI Light" w:hAnsi="Segoe UI Light" w:cs="Segoe UI Light"/>
          <w:sz w:val="22"/>
          <w:szCs w:val="22"/>
        </w:rPr>
        <w:t>onnect the classifier</w:t>
      </w:r>
      <w:r>
        <w:rPr>
          <w:rFonts w:ascii="Segoe UI Light" w:hAnsi="Segoe UI Light" w:cs="Segoe UI Light"/>
          <w:sz w:val="22"/>
          <w:szCs w:val="22"/>
        </w:rPr>
        <w:t xml:space="preserve"> to the left input port and connect </w:t>
      </w:r>
      <w:r w:rsidRPr="00D74A97">
        <w:rPr>
          <w:rFonts w:ascii="Segoe UI Light" w:hAnsi="Segoe UI Light" w:cs="Segoe UI Light"/>
          <w:sz w:val="22"/>
          <w:szCs w:val="22"/>
        </w:rPr>
        <w:t>the training data</w:t>
      </w:r>
      <w:r>
        <w:rPr>
          <w:rFonts w:ascii="Segoe UI Light" w:hAnsi="Segoe UI Light" w:cs="Segoe UI Light"/>
          <w:sz w:val="22"/>
          <w:szCs w:val="22"/>
        </w:rPr>
        <w:t xml:space="preserve"> to the right input</w:t>
      </w:r>
      <w:r w:rsidRPr="00D74A97">
        <w:rPr>
          <w:rFonts w:ascii="Segoe UI Light" w:hAnsi="Segoe UI Light" w:cs="Segoe UI Light"/>
          <w:sz w:val="22"/>
          <w:szCs w:val="22"/>
        </w:rPr>
        <w:t xml:space="preserve"> </w:t>
      </w:r>
      <w:r>
        <w:rPr>
          <w:rFonts w:ascii="Segoe UI Light" w:hAnsi="Segoe UI Light" w:cs="Segoe UI Light"/>
          <w:sz w:val="22"/>
          <w:szCs w:val="22"/>
        </w:rPr>
        <w:t>port.</w:t>
      </w:r>
    </w:p>
    <w:p w14:paraId="7749FD58" w14:textId="4E241E25" w:rsidR="00C258B1" w:rsidRDefault="00A00AF4" w:rsidP="005B6684">
      <w:pPr>
        <w:rPr>
          <w:rFonts w:ascii="Segoe UI Light" w:hAnsi="Segoe UI Light" w:cs="Segoe UI Light"/>
          <w:sz w:val="22"/>
          <w:szCs w:val="22"/>
        </w:rPr>
      </w:pPr>
      <w:r>
        <w:rPr>
          <w:noProof/>
          <w:lang w:eastAsia="en-GB"/>
        </w:rPr>
        <w:drawing>
          <wp:inline distT="0" distB="0" distL="0" distR="0" wp14:anchorId="5AA55877" wp14:editId="00CABE8B">
            <wp:extent cx="6188710" cy="3987800"/>
            <wp:effectExtent l="19050" t="19050" r="21590" b="12700"/>
            <wp:docPr id="175274302" name="Picture 1752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987800"/>
                    </a:xfrm>
                    <a:prstGeom prst="rect">
                      <a:avLst/>
                    </a:prstGeom>
                    <a:ln w="19050">
                      <a:solidFill>
                        <a:schemeClr val="tx2">
                          <a:lumMod val="50000"/>
                        </a:schemeClr>
                      </a:solidFill>
                    </a:ln>
                  </pic:spPr>
                </pic:pic>
              </a:graphicData>
            </a:graphic>
          </wp:inline>
        </w:drawing>
      </w:r>
      <w:r w:rsidR="00D74A97">
        <w:rPr>
          <w:rFonts w:ascii="Segoe UI Light" w:hAnsi="Segoe UI Light" w:cs="Segoe UI Light"/>
          <w:sz w:val="22"/>
          <w:szCs w:val="22"/>
        </w:rPr>
        <w:t xml:space="preserve"> </w:t>
      </w:r>
    </w:p>
    <w:p w14:paraId="5D3D8CD5" w14:textId="6A2A0730" w:rsidR="00DA47DE" w:rsidRDefault="00DA47DE" w:rsidP="00D74A97">
      <w:pPr>
        <w:ind w:left="3600"/>
        <w:rPr>
          <w:noProof/>
          <w:lang w:eastAsia="en-GB"/>
        </w:rPr>
      </w:pPr>
    </w:p>
    <w:p w14:paraId="507169BE" w14:textId="7B075024" w:rsidR="008E13D3" w:rsidRDefault="00C258B1" w:rsidP="005B6684">
      <w:pPr>
        <w:rPr>
          <w:rFonts w:ascii="Segoe UI Light" w:hAnsi="Segoe UI Light" w:cs="Segoe UI Light"/>
          <w:sz w:val="22"/>
          <w:szCs w:val="22"/>
        </w:rPr>
      </w:pPr>
      <w:r>
        <w:rPr>
          <w:rFonts w:ascii="Segoe UI Light" w:hAnsi="Segoe UI Light" w:cs="Segoe UI Light"/>
          <w:sz w:val="22"/>
          <w:szCs w:val="22"/>
        </w:rPr>
        <w:t xml:space="preserve">Select the Train module and look at the properties menu. Click on the ‘Launch Column Selector’ module and </w:t>
      </w:r>
      <w:r w:rsidR="00187DF4">
        <w:rPr>
          <w:rFonts w:ascii="Segoe UI Light" w:hAnsi="Segoe UI Light" w:cs="Segoe UI Light"/>
          <w:sz w:val="22"/>
          <w:szCs w:val="22"/>
        </w:rPr>
        <w:t>you can choose the column you want to learn (our label) by selecting ‘Include’ and the next drop down ‘All Labels’</w:t>
      </w:r>
    </w:p>
    <w:p w14:paraId="59F9C3D5" w14:textId="77777777" w:rsidR="006949D8" w:rsidRPr="00EE7481" w:rsidRDefault="006949D8" w:rsidP="005B6684">
      <w:pPr>
        <w:rPr>
          <w:rFonts w:ascii="Segoe UI Light" w:hAnsi="Segoe UI Light" w:cs="Segoe UI Light"/>
          <w:sz w:val="22"/>
          <w:szCs w:val="22"/>
        </w:rPr>
      </w:pPr>
      <w:r>
        <w:rPr>
          <w:rFonts w:ascii="Segoe UI Light" w:hAnsi="Segoe UI Light" w:cs="Segoe UI Light"/>
          <w:sz w:val="22"/>
          <w:szCs w:val="22"/>
        </w:rPr>
        <w:t>Next use a ‘Score</w:t>
      </w:r>
      <w:r w:rsidRPr="00D74A97">
        <w:rPr>
          <w:rFonts w:ascii="Segoe UI Light" w:hAnsi="Segoe UI Light" w:cs="Segoe UI Light"/>
          <w:sz w:val="22"/>
          <w:szCs w:val="22"/>
        </w:rPr>
        <w:t xml:space="preserve"> Model</w:t>
      </w:r>
      <w:r>
        <w:rPr>
          <w:rFonts w:ascii="Segoe UI Light" w:hAnsi="Segoe UI Light" w:cs="Segoe UI Light"/>
          <w:sz w:val="22"/>
          <w:szCs w:val="22"/>
        </w:rPr>
        <w:t>’ module</w:t>
      </w:r>
      <w:r w:rsidRPr="00D74A97">
        <w:rPr>
          <w:rFonts w:ascii="Segoe UI Light" w:hAnsi="Segoe UI Light" w:cs="Segoe UI Light"/>
          <w:sz w:val="22"/>
          <w:szCs w:val="22"/>
        </w:rPr>
        <w:t xml:space="preserve"> to score the trained classifier against the </w:t>
      </w:r>
      <w:r>
        <w:rPr>
          <w:rFonts w:ascii="Segoe UI Light" w:hAnsi="Segoe UI Light" w:cs="Segoe UI Light"/>
          <w:sz w:val="22"/>
          <w:szCs w:val="22"/>
        </w:rPr>
        <w:t>test</w:t>
      </w:r>
      <w:r w:rsidRPr="00D74A97">
        <w:rPr>
          <w:rFonts w:ascii="Segoe UI Light" w:hAnsi="Segoe UI Light" w:cs="Segoe UI Light"/>
          <w:sz w:val="22"/>
          <w:szCs w:val="22"/>
        </w:rPr>
        <w:t xml:space="preserve"> data.</w:t>
      </w:r>
      <w:r>
        <w:rPr>
          <w:rFonts w:ascii="Segoe UI Light" w:hAnsi="Segoe UI Light" w:cs="Segoe UI Light"/>
          <w:sz w:val="22"/>
          <w:szCs w:val="22"/>
        </w:rPr>
        <w:t xml:space="preserve"> There are no parameters to set for the score module.</w:t>
      </w:r>
    </w:p>
    <w:p w14:paraId="629A714F" w14:textId="77777777" w:rsidR="006949D8" w:rsidRDefault="006949D8" w:rsidP="006949D8">
      <w:pPr>
        <w:ind w:left="720"/>
        <w:rPr>
          <w:rFonts w:ascii="Segoe UI Light" w:hAnsi="Segoe UI Light" w:cs="Segoe UI Light"/>
          <w:sz w:val="22"/>
          <w:szCs w:val="22"/>
        </w:rPr>
      </w:pPr>
    </w:p>
    <w:p w14:paraId="55211F9A" w14:textId="318C0455" w:rsidR="008E13D3" w:rsidRPr="00EE7481" w:rsidRDefault="00A00AF4" w:rsidP="005B6684">
      <w:pPr>
        <w:rPr>
          <w:rFonts w:ascii="Segoe UI Light" w:hAnsi="Segoe UI Light" w:cs="Segoe UI Light"/>
          <w:sz w:val="22"/>
          <w:szCs w:val="22"/>
        </w:rPr>
      </w:pPr>
      <w:r>
        <w:rPr>
          <w:noProof/>
          <w:lang w:eastAsia="en-GB"/>
        </w:rPr>
        <w:drawing>
          <wp:inline distT="0" distB="0" distL="0" distR="0" wp14:anchorId="638EFDFA" wp14:editId="05686454">
            <wp:extent cx="6188710" cy="3351530"/>
            <wp:effectExtent l="19050" t="19050" r="21590" b="20320"/>
            <wp:docPr id="175274304" name="Picture 1752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351530"/>
                    </a:xfrm>
                    <a:prstGeom prst="rect">
                      <a:avLst/>
                    </a:prstGeom>
                    <a:ln w="19050">
                      <a:solidFill>
                        <a:schemeClr val="tx2">
                          <a:lumMod val="50000"/>
                        </a:schemeClr>
                      </a:solidFill>
                    </a:ln>
                  </pic:spPr>
                </pic:pic>
              </a:graphicData>
            </a:graphic>
          </wp:inline>
        </w:drawing>
      </w:r>
      <w:r w:rsidR="00DA47DE">
        <w:rPr>
          <w:rFonts w:ascii="Segoe UI Light" w:hAnsi="Segoe UI Light" w:cs="Segoe UI Light"/>
          <w:sz w:val="22"/>
          <w:szCs w:val="22"/>
        </w:rPr>
        <w:t xml:space="preserve"> </w:t>
      </w:r>
    </w:p>
    <w:p w14:paraId="00DE8A67" w14:textId="77777777" w:rsidR="000D7AE0" w:rsidRDefault="000D7AE0" w:rsidP="008E13D3">
      <w:pPr>
        <w:rPr>
          <w:rFonts w:ascii="Segoe UI Light" w:hAnsi="Segoe UI Light" w:cs="Segoe UI Light"/>
          <w:sz w:val="22"/>
          <w:szCs w:val="22"/>
        </w:rPr>
      </w:pPr>
    </w:p>
    <w:p w14:paraId="4AB156A5" w14:textId="700DBBB7" w:rsidR="000D7AE0" w:rsidRDefault="000D7AE0" w:rsidP="008E13D3">
      <w:pPr>
        <w:rPr>
          <w:rFonts w:ascii="Segoe UI Light" w:hAnsi="Segoe UI Light" w:cs="Segoe UI Light"/>
          <w:sz w:val="22"/>
          <w:szCs w:val="22"/>
        </w:rPr>
      </w:pPr>
      <w:r>
        <w:rPr>
          <w:rFonts w:ascii="Segoe UI Light" w:hAnsi="Segoe UI Light" w:cs="Segoe UI Light"/>
          <w:sz w:val="22"/>
          <w:szCs w:val="22"/>
        </w:rPr>
        <w:t>If we now run the experiment again by clicking on the run icon is on the toolbar at the bottom of ML studio we can see how well the model does by clicking on the small circle at the bottom of the Score Model once the experiment has run:</w:t>
      </w:r>
    </w:p>
    <w:p w14:paraId="59E75BC2" w14:textId="52AE4D49" w:rsidR="00D0329D" w:rsidRDefault="00D0329D" w:rsidP="008E13D3">
      <w:pPr>
        <w:rPr>
          <w:rFonts w:ascii="Segoe UI Light" w:hAnsi="Segoe UI Light" w:cs="Segoe UI Light"/>
          <w:sz w:val="22"/>
          <w:szCs w:val="22"/>
        </w:rPr>
      </w:pPr>
      <w:r>
        <w:rPr>
          <w:noProof/>
          <w:lang w:eastAsia="en-GB"/>
        </w:rPr>
        <w:drawing>
          <wp:inline distT="0" distB="0" distL="0" distR="0" wp14:anchorId="03D7CF34" wp14:editId="7D9951CD">
            <wp:extent cx="6188710" cy="2953385"/>
            <wp:effectExtent l="19050" t="19050" r="2159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953385"/>
                    </a:xfrm>
                    <a:prstGeom prst="rect">
                      <a:avLst/>
                    </a:prstGeom>
                    <a:ln w="19050">
                      <a:solidFill>
                        <a:schemeClr val="tx2">
                          <a:lumMod val="50000"/>
                        </a:schemeClr>
                      </a:solidFill>
                    </a:ln>
                  </pic:spPr>
                </pic:pic>
              </a:graphicData>
            </a:graphic>
          </wp:inline>
        </w:drawing>
      </w:r>
    </w:p>
    <w:p w14:paraId="6FEBCFAC" w14:textId="77777777" w:rsidR="00D0329D" w:rsidRDefault="00D0329D" w:rsidP="008E13D3">
      <w:pPr>
        <w:rPr>
          <w:rFonts w:ascii="Segoe UI Light" w:hAnsi="Segoe UI Light" w:cs="Segoe UI Light"/>
          <w:sz w:val="22"/>
          <w:szCs w:val="22"/>
        </w:rPr>
      </w:pPr>
      <w:r>
        <w:rPr>
          <w:rFonts w:ascii="Segoe UI Light" w:hAnsi="Segoe UI Light" w:cs="Segoe UI Light"/>
          <w:sz w:val="22"/>
          <w:szCs w:val="22"/>
        </w:rPr>
        <w:t>We can see the score experiment has added two new columns, Scored Labels and Scored Probabilities to the data set, the Scored Label is the prediction of the Arrdel15 column, and the Scored Probability is how confident the model is that the label is 1.  If we scroll across we could compare the Scored Label with ArrDel15 for each of the rows but what we really need is way to evaluate the scores overall. Azure Ml does provide a module for the (Evaluate Module) but we could also add our own version by writing a Python script.</w:t>
      </w:r>
    </w:p>
    <w:p w14:paraId="14AAB69C" w14:textId="77777777" w:rsidR="0031497F" w:rsidRDefault="00D0329D" w:rsidP="008E13D3">
      <w:pPr>
        <w:rPr>
          <w:rFonts w:ascii="Segoe UI Light" w:hAnsi="Segoe UI Light" w:cs="Segoe UI Light"/>
          <w:sz w:val="22"/>
          <w:szCs w:val="22"/>
        </w:rPr>
      </w:pPr>
      <w:r>
        <w:rPr>
          <w:rFonts w:ascii="Segoe UI Light" w:hAnsi="Segoe UI Light" w:cs="Segoe UI Light"/>
          <w:sz w:val="22"/>
          <w:szCs w:val="22"/>
        </w:rPr>
        <w:t>First we need to drag a Python module onto the design surface</w:t>
      </w:r>
      <w:r w:rsidR="0031497F">
        <w:rPr>
          <w:rFonts w:ascii="Segoe UI Light" w:hAnsi="Segoe UI Light" w:cs="Segoe UI Light"/>
          <w:sz w:val="22"/>
          <w:szCs w:val="22"/>
        </w:rPr>
        <w:t>:</w:t>
      </w:r>
    </w:p>
    <w:p w14:paraId="604A506F" w14:textId="33ECAF5D" w:rsidR="0031497F" w:rsidRDefault="00E75DA9" w:rsidP="008E13D3">
      <w:pPr>
        <w:rPr>
          <w:rFonts w:ascii="Segoe UI Light" w:hAnsi="Segoe UI Light" w:cs="Segoe UI Light"/>
          <w:sz w:val="22"/>
          <w:szCs w:val="22"/>
        </w:rPr>
      </w:pPr>
      <w:r>
        <w:rPr>
          <w:noProof/>
          <w:lang w:eastAsia="en-GB"/>
        </w:rPr>
        <w:lastRenderedPageBreak/>
        <w:drawing>
          <wp:inline distT="0" distB="0" distL="0" distR="0" wp14:anchorId="1A105F2D" wp14:editId="48C9376F">
            <wp:extent cx="6215676" cy="314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0758" cy="3151224"/>
                    </a:xfrm>
                    <a:prstGeom prst="rect">
                      <a:avLst/>
                    </a:prstGeom>
                  </pic:spPr>
                </pic:pic>
              </a:graphicData>
            </a:graphic>
          </wp:inline>
        </w:drawing>
      </w:r>
    </w:p>
    <w:p w14:paraId="38B3AC0B" w14:textId="02D7FE62" w:rsidR="00D0329D" w:rsidRDefault="00E75DA9" w:rsidP="00E75DA9">
      <w:pPr>
        <w:rPr>
          <w:rFonts w:ascii="Segoe UI Light" w:hAnsi="Segoe UI Light" w:cs="Segoe UI Light"/>
          <w:sz w:val="22"/>
          <w:szCs w:val="22"/>
        </w:rPr>
      </w:pPr>
      <w:r>
        <w:rPr>
          <w:rFonts w:ascii="Segoe UI Light" w:hAnsi="Segoe UI Light" w:cs="Segoe UI Light"/>
          <w:sz w:val="22"/>
          <w:szCs w:val="22"/>
        </w:rPr>
        <w:t xml:space="preserve">The Python module already has stub code in it load the data we are working on into dataframe1.  We are going to plot a curve the </w:t>
      </w:r>
      <w:hyperlink r:id="rId33" w:history="1">
        <w:r w:rsidRPr="00E75DA9">
          <w:rPr>
            <w:rStyle w:val="Hyperlink"/>
            <w:rFonts w:ascii="Segoe UI Light" w:hAnsi="Segoe UI Light" w:cs="Segoe UI Light"/>
            <w:sz w:val="22"/>
            <w:szCs w:val="22"/>
          </w:rPr>
          <w:t>Receiver Operator</w:t>
        </w:r>
        <w:r>
          <w:rPr>
            <w:rStyle w:val="Hyperlink"/>
            <w:rFonts w:ascii="Segoe UI Light" w:hAnsi="Segoe UI Light" w:cs="Segoe UI Light"/>
            <w:sz w:val="22"/>
            <w:szCs w:val="22"/>
          </w:rPr>
          <w:t xml:space="preserve"> Characteristic</w:t>
        </w:r>
        <w:r w:rsidRPr="00E75DA9">
          <w:rPr>
            <w:rStyle w:val="Hyperlink"/>
            <w:rFonts w:ascii="Segoe UI Light" w:hAnsi="Segoe UI Light" w:cs="Segoe UI Light"/>
            <w:sz w:val="22"/>
            <w:szCs w:val="22"/>
          </w:rPr>
          <w:t xml:space="preserve"> Curve</w:t>
        </w:r>
      </w:hyperlink>
      <w:r>
        <w:rPr>
          <w:rFonts w:ascii="Segoe UI Light" w:hAnsi="Segoe UI Light" w:cs="Segoe UI Light"/>
          <w:sz w:val="22"/>
          <w:szCs w:val="22"/>
        </w:rPr>
        <w:t xml:space="preserve"> </w:t>
      </w:r>
      <w:ins w:id="160" w:author="Ed Baker" w:date="2016-09-01T09:04:00Z">
        <w:r w:rsidR="00E93D8A">
          <w:rPr>
            <w:rFonts w:ascii="Segoe UI Light" w:hAnsi="Segoe UI Light" w:cs="Segoe UI Light"/>
            <w:sz w:val="22"/>
            <w:szCs w:val="22"/>
          </w:rPr>
          <w:t xml:space="preserve"> (RoC)</w:t>
        </w:r>
      </w:ins>
      <w:r>
        <w:rPr>
          <w:rFonts w:ascii="Segoe UI Light" w:hAnsi="Segoe UI Light" w:cs="Segoe UI Light"/>
          <w:sz w:val="22"/>
          <w:szCs w:val="22"/>
        </w:rPr>
        <w:t>to get an idea of how our model is performing by replacing the sample code in the module with this script</w:t>
      </w:r>
      <w:r w:rsidR="00D0329D">
        <w:rPr>
          <w:rFonts w:ascii="Segoe UI Light" w:hAnsi="Segoe UI Light" w:cs="Segoe UI Light"/>
          <w:sz w:val="22"/>
          <w:szCs w:val="22"/>
        </w:rPr>
        <w:t>:</w:t>
      </w:r>
    </w:p>
    <w:p w14:paraId="468C9647" w14:textId="4D171B44"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2E74B5" w:themeColor="accent1" w:themeShade="BF"/>
          <w:sz w:val="16"/>
          <w:szCs w:val="16"/>
        </w:rPr>
        <w:t>import</w:t>
      </w:r>
      <w:r w:rsidRPr="00153B0B">
        <w:rPr>
          <w:rFonts w:ascii="Lucida Console" w:hAnsi="Lucida Console" w:cs="Segoe UI Light"/>
          <w:color w:val="000000" w:themeColor="text1"/>
          <w:sz w:val="16"/>
          <w:szCs w:val="16"/>
        </w:rPr>
        <w:t xml:space="preserve"> matplotlib</w:t>
      </w:r>
    </w:p>
    <w:p w14:paraId="1A6DF47B"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matplotlib.use(</w:t>
      </w:r>
      <w:r w:rsidRPr="00153B0B">
        <w:rPr>
          <w:rFonts w:ascii="Lucida Console" w:hAnsi="Lucida Console" w:cs="Segoe UI Light"/>
          <w:color w:val="C00000"/>
          <w:sz w:val="16"/>
          <w:szCs w:val="16"/>
        </w:rPr>
        <w:t>"TkAgg")</w:t>
      </w:r>
    </w:p>
    <w:p w14:paraId="0748C3D7"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2E74B5" w:themeColor="accent1" w:themeShade="BF"/>
          <w:sz w:val="16"/>
          <w:szCs w:val="16"/>
        </w:rPr>
        <w:t>def</w:t>
      </w:r>
      <w:r w:rsidRPr="00153B0B">
        <w:rPr>
          <w:rFonts w:ascii="Lucida Console" w:hAnsi="Lucida Console" w:cs="Segoe UI Light"/>
          <w:color w:val="000000" w:themeColor="text1"/>
          <w:sz w:val="16"/>
          <w:szCs w:val="16"/>
        </w:rPr>
        <w:t xml:space="preserve"> azureml_main(dataframe1 = </w:t>
      </w:r>
      <w:r w:rsidRPr="00153B0B">
        <w:rPr>
          <w:rFonts w:ascii="Lucida Console" w:hAnsi="Lucida Console" w:cs="Segoe UI Light"/>
          <w:color w:val="2E74B5" w:themeColor="accent1" w:themeShade="BF"/>
          <w:sz w:val="16"/>
          <w:szCs w:val="16"/>
        </w:rPr>
        <w:t>None</w:t>
      </w:r>
      <w:r w:rsidRPr="00153B0B">
        <w:rPr>
          <w:rFonts w:ascii="Lucida Console" w:hAnsi="Lucida Console" w:cs="Segoe UI Light"/>
          <w:color w:val="000000" w:themeColor="text1"/>
          <w:sz w:val="16"/>
          <w:szCs w:val="16"/>
        </w:rPr>
        <w:t>):</w:t>
      </w:r>
    </w:p>
    <w:p w14:paraId="0D8DC894"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import sklearn.metrics </w:t>
      </w:r>
      <w:r w:rsidRPr="00153B0B">
        <w:rPr>
          <w:rFonts w:ascii="Lucida Console" w:hAnsi="Lucida Console" w:cs="Segoe UI Light"/>
          <w:color w:val="2E74B5" w:themeColor="accent1" w:themeShade="BF"/>
          <w:sz w:val="16"/>
          <w:szCs w:val="16"/>
        </w:rPr>
        <w:t>as</w:t>
      </w:r>
      <w:r w:rsidRPr="00153B0B">
        <w:rPr>
          <w:rFonts w:ascii="Lucida Console" w:hAnsi="Lucida Console" w:cs="Segoe UI Light"/>
          <w:color w:val="000000" w:themeColor="text1"/>
          <w:sz w:val="16"/>
          <w:szCs w:val="16"/>
        </w:rPr>
        <w:t xml:space="preserve"> m</w:t>
      </w:r>
    </w:p>
    <w:p w14:paraId="13549575"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import matplotlib.pyplot </w:t>
      </w:r>
      <w:r w:rsidRPr="00153B0B">
        <w:rPr>
          <w:rFonts w:ascii="Lucida Console" w:hAnsi="Lucida Console" w:cs="Segoe UI Light"/>
          <w:color w:val="2E74B5" w:themeColor="accent1" w:themeShade="BF"/>
          <w:sz w:val="16"/>
          <w:szCs w:val="16"/>
        </w:rPr>
        <w:t>as</w:t>
      </w:r>
      <w:r w:rsidRPr="00153B0B">
        <w:rPr>
          <w:rFonts w:ascii="Lucida Console" w:hAnsi="Lucida Console" w:cs="Segoe UI Light"/>
          <w:color w:val="000000" w:themeColor="text1"/>
          <w:sz w:val="16"/>
          <w:szCs w:val="16"/>
        </w:rPr>
        <w:t xml:space="preserve"> plt</w:t>
      </w:r>
    </w:p>
    <w:p w14:paraId="2EF66C1E"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dataframe1 = dataframe1.dropna()   </w:t>
      </w:r>
    </w:p>
    <w:p w14:paraId="3E9E80BB"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 pick the label out of the dataframe and the positive label</w:t>
      </w:r>
    </w:p>
    <w:p w14:paraId="61BD6ADC"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r1 = m.roc_curve(dataframe1[</w:t>
      </w:r>
      <w:r w:rsidRPr="00153B0B">
        <w:rPr>
          <w:rFonts w:ascii="Lucida Console" w:hAnsi="Lucida Console" w:cs="Segoe UI Light"/>
          <w:color w:val="C00000"/>
          <w:sz w:val="16"/>
          <w:szCs w:val="16"/>
        </w:rPr>
        <w:t>"ArrDel15"</w:t>
      </w:r>
      <w:r w:rsidRPr="00153B0B">
        <w:rPr>
          <w:rFonts w:ascii="Lucida Console" w:hAnsi="Lucida Console" w:cs="Segoe UI Light"/>
          <w:color w:val="000000" w:themeColor="text1"/>
          <w:sz w:val="16"/>
          <w:szCs w:val="16"/>
        </w:rPr>
        <w:t>], dataframe1[</w:t>
      </w:r>
      <w:r w:rsidRPr="00153B0B">
        <w:rPr>
          <w:rFonts w:ascii="Lucida Console" w:hAnsi="Lucida Console" w:cs="Segoe UI Light"/>
          <w:color w:val="C00000"/>
          <w:sz w:val="16"/>
          <w:szCs w:val="16"/>
        </w:rPr>
        <w:t>"Scored Probabilities"</w:t>
      </w:r>
      <w:r w:rsidRPr="00153B0B">
        <w:rPr>
          <w:rFonts w:ascii="Lucida Console" w:hAnsi="Lucida Console" w:cs="Segoe UI Light"/>
          <w:color w:val="000000" w:themeColor="text1"/>
          <w:sz w:val="16"/>
          <w:szCs w:val="16"/>
        </w:rPr>
        <w:t xml:space="preserve">], pos_label= </w:t>
      </w:r>
      <w:r w:rsidRPr="00153B0B">
        <w:rPr>
          <w:rFonts w:ascii="Lucida Console" w:hAnsi="Lucida Console" w:cs="Segoe UI Light"/>
          <w:color w:val="00B050"/>
          <w:sz w:val="16"/>
          <w:szCs w:val="16"/>
        </w:rPr>
        <w:t>1</w:t>
      </w:r>
      <w:r w:rsidRPr="00153B0B">
        <w:rPr>
          <w:rFonts w:ascii="Lucida Console" w:hAnsi="Lucida Console" w:cs="Segoe UI Light"/>
          <w:color w:val="000000" w:themeColor="text1"/>
          <w:sz w:val="16"/>
          <w:szCs w:val="16"/>
        </w:rPr>
        <w:t xml:space="preserve">)  </w:t>
      </w:r>
    </w:p>
    <w:p w14:paraId="3AB96D76"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plt.plot(r1[</w:t>
      </w:r>
      <w:r w:rsidRPr="00153B0B">
        <w:rPr>
          <w:rFonts w:ascii="Lucida Console" w:hAnsi="Lucida Console" w:cs="Segoe UI Light"/>
          <w:color w:val="00B050"/>
          <w:sz w:val="16"/>
          <w:szCs w:val="16"/>
        </w:rPr>
        <w:t>0</w:t>
      </w:r>
      <w:r w:rsidRPr="00153B0B">
        <w:rPr>
          <w:rFonts w:ascii="Lucida Console" w:hAnsi="Lucida Console" w:cs="Segoe UI Light"/>
          <w:color w:val="000000" w:themeColor="text1"/>
          <w:sz w:val="16"/>
          <w:szCs w:val="16"/>
        </w:rPr>
        <w:t>], r1[</w:t>
      </w:r>
      <w:r w:rsidRPr="00153B0B">
        <w:rPr>
          <w:rFonts w:ascii="Lucida Console" w:hAnsi="Lucida Console" w:cs="Segoe UI Light"/>
          <w:color w:val="00B050"/>
          <w:sz w:val="16"/>
          <w:szCs w:val="16"/>
        </w:rPr>
        <w:t>1</w:t>
      </w:r>
      <w:r w:rsidRPr="00153B0B">
        <w:rPr>
          <w:rFonts w:ascii="Lucida Console" w:hAnsi="Lucida Console" w:cs="Segoe UI Light"/>
          <w:color w:val="000000" w:themeColor="text1"/>
          <w:sz w:val="16"/>
          <w:szCs w:val="16"/>
        </w:rPr>
        <w:t>], 'r-', label=</w:t>
      </w:r>
      <w:r w:rsidRPr="00153B0B">
        <w:rPr>
          <w:rFonts w:ascii="Lucida Console" w:hAnsi="Lucida Console" w:cs="Segoe UI Light"/>
          <w:color w:val="C00000"/>
          <w:sz w:val="16"/>
          <w:szCs w:val="16"/>
        </w:rPr>
        <w:t>"Boosted Trees"</w:t>
      </w:r>
      <w:r w:rsidRPr="00153B0B">
        <w:rPr>
          <w:rFonts w:ascii="Lucida Console" w:hAnsi="Lucida Console" w:cs="Segoe UI Light"/>
          <w:color w:val="000000" w:themeColor="text1"/>
          <w:sz w:val="16"/>
          <w:szCs w:val="16"/>
        </w:rPr>
        <w:t xml:space="preserve">); </w:t>
      </w:r>
    </w:p>
    <w:p w14:paraId="76A92526"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plt.grid(</w:t>
      </w:r>
      <w:r w:rsidRPr="00153B0B">
        <w:rPr>
          <w:rFonts w:ascii="Lucida Console" w:hAnsi="Lucida Console" w:cs="Segoe UI Light"/>
          <w:color w:val="C00000"/>
          <w:sz w:val="16"/>
          <w:szCs w:val="16"/>
        </w:rPr>
        <w:t>"on"</w:t>
      </w:r>
      <w:r w:rsidRPr="00153B0B">
        <w:rPr>
          <w:rFonts w:ascii="Lucida Console" w:hAnsi="Lucida Console" w:cs="Segoe UI Light"/>
          <w:color w:val="000000" w:themeColor="text1"/>
          <w:sz w:val="16"/>
          <w:szCs w:val="16"/>
        </w:rPr>
        <w:t>);</w:t>
      </w:r>
    </w:p>
    <w:p w14:paraId="5203287A"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plt.legend(loc="best")</w:t>
      </w:r>
    </w:p>
    <w:p w14:paraId="5E34ABF5" w14:textId="77777777"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plt.savefig("roc.png")   </w:t>
      </w:r>
    </w:p>
    <w:p w14:paraId="25B5B577" w14:textId="77777777" w:rsidR="00153B0B" w:rsidRPr="00153B0B" w:rsidRDefault="00153B0B" w:rsidP="00153B0B">
      <w:pPr>
        <w:spacing w:after="80"/>
        <w:rPr>
          <w:rFonts w:ascii="Lucida Console" w:hAnsi="Lucida Console" w:cs="Segoe UI Light"/>
          <w:color w:val="C00000"/>
          <w:sz w:val="16"/>
          <w:szCs w:val="16"/>
        </w:rPr>
      </w:pPr>
      <w:r w:rsidRPr="00153B0B">
        <w:rPr>
          <w:rFonts w:ascii="Lucida Console" w:hAnsi="Lucida Console" w:cs="Segoe UI Light"/>
          <w:color w:val="000000" w:themeColor="text1"/>
          <w:sz w:val="16"/>
          <w:szCs w:val="16"/>
        </w:rPr>
        <w:t xml:space="preserve">       </w:t>
      </w:r>
    </w:p>
    <w:p w14:paraId="1D6EA88A" w14:textId="46FF5971" w:rsidR="00153B0B" w:rsidRPr="00153B0B" w:rsidRDefault="00153B0B" w:rsidP="00153B0B">
      <w:pPr>
        <w:spacing w:after="80"/>
        <w:rPr>
          <w:rFonts w:ascii="Lucida Console" w:hAnsi="Lucida Console" w:cs="Segoe UI Light"/>
          <w:color w:val="000000" w:themeColor="text1"/>
          <w:sz w:val="16"/>
          <w:szCs w:val="16"/>
        </w:rPr>
      </w:pPr>
      <w:r w:rsidRPr="00153B0B">
        <w:rPr>
          <w:rFonts w:ascii="Lucida Console" w:hAnsi="Lucida Console" w:cs="Segoe UI Light"/>
          <w:color w:val="000000" w:themeColor="text1"/>
          <w:sz w:val="16"/>
          <w:szCs w:val="16"/>
        </w:rPr>
        <w:t xml:space="preserve">    </w:t>
      </w:r>
      <w:r w:rsidRPr="00153B0B">
        <w:rPr>
          <w:rFonts w:ascii="Lucida Console" w:hAnsi="Lucida Console" w:cs="Segoe UI Light"/>
          <w:color w:val="2E74B5" w:themeColor="accent1" w:themeShade="BF"/>
          <w:sz w:val="16"/>
          <w:szCs w:val="16"/>
        </w:rPr>
        <w:t>return</w:t>
      </w:r>
      <w:r w:rsidRPr="00153B0B">
        <w:rPr>
          <w:rFonts w:ascii="Lucida Console" w:hAnsi="Lucida Console" w:cs="Segoe UI Light"/>
          <w:color w:val="000000" w:themeColor="text1"/>
          <w:sz w:val="16"/>
          <w:szCs w:val="16"/>
        </w:rPr>
        <w:t xml:space="preserve"> dataframe1,</w:t>
      </w:r>
    </w:p>
    <w:p w14:paraId="694CFA15" w14:textId="77777777" w:rsidR="00395D45" w:rsidRDefault="00395D45" w:rsidP="00153B0B">
      <w:pPr>
        <w:rPr>
          <w:rFonts w:ascii="Segoe UI Light" w:hAnsi="Segoe UI Light" w:cs="Segoe UI Light"/>
          <w:sz w:val="22"/>
          <w:szCs w:val="22"/>
        </w:rPr>
      </w:pPr>
    </w:p>
    <w:p w14:paraId="11D18991" w14:textId="77777777" w:rsidR="00921393" w:rsidRDefault="00921393">
      <w:pPr>
        <w:rPr>
          <w:rFonts w:ascii="Segoe UI Light" w:hAnsi="Segoe UI Light" w:cs="Segoe UI Light"/>
          <w:sz w:val="22"/>
          <w:szCs w:val="22"/>
        </w:rPr>
      </w:pPr>
      <w:r>
        <w:rPr>
          <w:rFonts w:ascii="Segoe UI Light" w:hAnsi="Segoe UI Light" w:cs="Segoe UI Light"/>
          <w:sz w:val="22"/>
          <w:szCs w:val="22"/>
        </w:rPr>
        <w:br w:type="page"/>
      </w:r>
    </w:p>
    <w:p w14:paraId="585D53AB" w14:textId="0F8C3B74" w:rsidR="00395D45" w:rsidRDefault="00472012" w:rsidP="00153B0B">
      <w:pPr>
        <w:rPr>
          <w:rFonts w:ascii="Segoe UI Light" w:hAnsi="Segoe UI Light" w:cs="Segoe UI Light"/>
          <w:sz w:val="22"/>
          <w:szCs w:val="22"/>
        </w:rPr>
      </w:pPr>
      <w:r>
        <w:rPr>
          <w:rFonts w:ascii="Segoe UI Light" w:hAnsi="Segoe UI Light" w:cs="Segoe UI Light"/>
          <w:sz w:val="22"/>
          <w:szCs w:val="22"/>
        </w:rPr>
        <w:lastRenderedPageBreak/>
        <w:t xml:space="preserve">To check this is working we can simply right click on the Python module and click run selected. </w:t>
      </w:r>
    </w:p>
    <w:p w14:paraId="5CF3C9A9" w14:textId="2216ECBB" w:rsidR="00921393" w:rsidRDefault="00921393" w:rsidP="00153B0B">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58251" behindDoc="0" locked="0" layoutInCell="1" allowOverlap="1" wp14:anchorId="73C729B4" wp14:editId="6047BBC4">
                <wp:simplePos x="0" y="0"/>
                <wp:positionH relativeFrom="column">
                  <wp:posOffset>822801</wp:posOffset>
                </wp:positionH>
                <wp:positionV relativeFrom="paragraph">
                  <wp:posOffset>1737021</wp:posOffset>
                </wp:positionV>
                <wp:extent cx="970498" cy="279704"/>
                <wp:effectExtent l="57150" t="57150" r="115570" b="120650"/>
                <wp:wrapNone/>
                <wp:docPr id="26" name="Rectangle 26"/>
                <wp:cNvGraphicFramePr/>
                <a:graphic xmlns:a="http://schemas.openxmlformats.org/drawingml/2006/main">
                  <a:graphicData uri="http://schemas.microsoft.com/office/word/2010/wordprocessingShape">
                    <wps:wsp>
                      <wps:cNvSpPr/>
                      <wps:spPr>
                        <a:xfrm>
                          <a:off x="0" y="0"/>
                          <a:ext cx="970498" cy="279704"/>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BD608" id="Rectangle 26" o:spid="_x0000_s1026" style="position:absolute;margin-left:64.8pt;margin-top:136.75pt;width:76.4pt;height:2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" filled="f" strokecolor="#ffc000" strokeweight="3pt">
                <v:shadow on="t" color="black" opacity="26214f" origin="-.5,-.5" offset=".74836mm,.74836mm"/>
              </v:rect>
            </w:pict>
          </mc:Fallback>
        </mc:AlternateContent>
      </w:r>
      <w:r w:rsidR="00395D45">
        <w:rPr>
          <w:noProof/>
          <w:lang w:eastAsia="en-GB"/>
        </w:rPr>
        <w:drawing>
          <wp:inline distT="0" distB="0" distL="0" distR="0" wp14:anchorId="076F9885" wp14:editId="0023B965">
            <wp:extent cx="1920193" cy="2315527"/>
            <wp:effectExtent l="0" t="0" r="444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0327" cy="2327748"/>
                    </a:xfrm>
                    <a:prstGeom prst="rect">
                      <a:avLst/>
                    </a:prstGeom>
                  </pic:spPr>
                </pic:pic>
              </a:graphicData>
            </a:graphic>
          </wp:inline>
        </w:drawing>
      </w:r>
      <w:r w:rsidR="00395D45">
        <w:rPr>
          <w:rFonts w:ascii="Segoe UI Light" w:hAnsi="Segoe UI Light" w:cs="Segoe UI Light"/>
          <w:sz w:val="22"/>
          <w:szCs w:val="22"/>
        </w:rPr>
        <w:t xml:space="preserve"> </w:t>
      </w:r>
    </w:p>
    <w:p w14:paraId="72F388A0" w14:textId="1220573C" w:rsidR="00472012" w:rsidRDefault="00472012" w:rsidP="00153B0B">
      <w:pPr>
        <w:rPr>
          <w:rFonts w:ascii="Segoe UI Light" w:hAnsi="Segoe UI Light" w:cs="Segoe UI Light"/>
          <w:sz w:val="22"/>
          <w:szCs w:val="22"/>
        </w:rPr>
      </w:pPr>
      <w:r>
        <w:rPr>
          <w:rFonts w:ascii="Segoe UI Light" w:hAnsi="Segoe UI Light" w:cs="Segoe UI Light"/>
          <w:sz w:val="22"/>
          <w:szCs w:val="22"/>
        </w:rPr>
        <w:t>Once it has completed we can see the RoC curve by right clicking on output</w:t>
      </w:r>
      <w:r w:rsidR="00921393">
        <w:rPr>
          <w:rFonts w:ascii="Segoe UI Light" w:hAnsi="Segoe UI Light" w:cs="Segoe UI Light"/>
          <w:sz w:val="22"/>
          <w:szCs w:val="22"/>
        </w:rPr>
        <w:t xml:space="preserve"> 2 (the one on the right) </w:t>
      </w:r>
      <w:r>
        <w:rPr>
          <w:rFonts w:ascii="Segoe UI Light" w:hAnsi="Segoe UI Light" w:cs="Segoe UI Light"/>
          <w:sz w:val="22"/>
          <w:szCs w:val="22"/>
        </w:rPr>
        <w:t xml:space="preserve"> of the module</w:t>
      </w:r>
      <w:r w:rsidR="00921393">
        <w:rPr>
          <w:rFonts w:ascii="Segoe UI Light" w:hAnsi="Segoe UI Light" w:cs="Segoe UI Light"/>
          <w:sz w:val="22"/>
          <w:szCs w:val="22"/>
        </w:rPr>
        <w:t>:</w:t>
      </w:r>
      <w:ins w:id="161" w:author="Ed Baker" w:date="2016-09-01T09:05:00Z">
        <w:r w:rsidR="00E93D8A">
          <w:rPr>
            <w:rFonts w:ascii="Segoe UI Light" w:hAnsi="Segoe UI Light" w:cs="Segoe UI Light"/>
            <w:sz w:val="22"/>
            <w:szCs w:val="22"/>
          </w:rPr>
          <w:t xml:space="preserve"> and click visualize</w:t>
        </w:r>
      </w:ins>
    </w:p>
    <w:p w14:paraId="797A6E57" w14:textId="77777777" w:rsidR="00921393" w:rsidRDefault="00921393" w:rsidP="00153B0B">
      <w:pPr>
        <w:rPr>
          <w:rFonts w:ascii="Segoe UI Light" w:hAnsi="Segoe UI Light" w:cs="Segoe UI Light"/>
          <w:sz w:val="22"/>
          <w:szCs w:val="22"/>
        </w:rPr>
      </w:pPr>
    </w:p>
    <w:p w14:paraId="5ECB994C" w14:textId="77777777" w:rsidR="00921393" w:rsidRDefault="00921393" w:rsidP="00153B0B">
      <w:pPr>
        <w:rPr>
          <w:rFonts w:ascii="Segoe UI Light" w:hAnsi="Segoe UI Light" w:cs="Segoe UI Light"/>
          <w:sz w:val="22"/>
          <w:szCs w:val="22"/>
        </w:rPr>
      </w:pPr>
    </w:p>
    <w:p w14:paraId="27BA43DC" w14:textId="5B1AB227" w:rsidR="00153B0B" w:rsidRPr="00153B0B" w:rsidRDefault="00472012" w:rsidP="00153B0B">
      <w:pPr>
        <w:rPr>
          <w:rFonts w:ascii="Segoe UI Light" w:hAnsi="Segoe UI Light" w:cs="Segoe UI Light"/>
          <w:sz w:val="22"/>
          <w:szCs w:val="22"/>
        </w:rPr>
      </w:pPr>
      <w:r>
        <w:rPr>
          <w:rFonts w:ascii="Segoe UI Light" w:hAnsi="Segoe UI Light" w:cs="Segoe UI Light"/>
          <w:sz w:val="22"/>
          <w:szCs w:val="22"/>
        </w:rPr>
        <w:t xml:space="preserve"> </w:t>
      </w:r>
      <w:r w:rsidR="00E75DA9">
        <w:rPr>
          <w:noProof/>
          <w:lang w:eastAsia="en-GB"/>
        </w:rPr>
        <w:drawing>
          <wp:inline distT="0" distB="0" distL="0" distR="0" wp14:anchorId="46141E53" wp14:editId="7FEC5E42">
            <wp:extent cx="4074428" cy="5654694"/>
            <wp:effectExtent l="19050" t="19050" r="21590"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8755" cy="5674577"/>
                    </a:xfrm>
                    <a:prstGeom prst="rect">
                      <a:avLst/>
                    </a:prstGeom>
                    <a:ln>
                      <a:solidFill>
                        <a:schemeClr val="tx2">
                          <a:lumMod val="75000"/>
                        </a:schemeClr>
                      </a:solidFill>
                    </a:ln>
                  </pic:spPr>
                </pic:pic>
              </a:graphicData>
            </a:graphic>
          </wp:inline>
        </w:drawing>
      </w:r>
      <w:r w:rsidR="00153B0B" w:rsidRPr="00153B0B">
        <w:rPr>
          <w:rFonts w:ascii="Segoe UI Light" w:hAnsi="Segoe UI Light" w:cs="Segoe UI Light"/>
          <w:sz w:val="22"/>
          <w:szCs w:val="22"/>
        </w:rPr>
        <w:t xml:space="preserve">      </w:t>
      </w:r>
    </w:p>
    <w:p w14:paraId="5B74FB00" w14:textId="4D831EC4" w:rsidR="00472012" w:rsidRDefault="00472012" w:rsidP="00153B0B">
      <w:pPr>
        <w:rPr>
          <w:rFonts w:ascii="Segoe UI Light" w:hAnsi="Segoe UI Light" w:cs="Segoe UI Light"/>
          <w:sz w:val="22"/>
          <w:szCs w:val="22"/>
        </w:rPr>
      </w:pPr>
      <w:r>
        <w:rPr>
          <w:rFonts w:ascii="Segoe UI Light" w:hAnsi="Segoe UI Light" w:cs="Segoe UI Light"/>
          <w:sz w:val="22"/>
          <w:szCs w:val="22"/>
        </w:rPr>
        <w:lastRenderedPageBreak/>
        <w:t>However</w:t>
      </w:r>
      <w:ins w:id="162" w:author="Ed Baker" w:date="2016-09-01T09:06:00Z">
        <w:r w:rsidR="00E93D8A">
          <w:rPr>
            <w:rFonts w:ascii="Segoe UI Light" w:hAnsi="Segoe UI Light" w:cs="Segoe UI Light"/>
            <w:sz w:val="22"/>
            <w:szCs w:val="22"/>
          </w:rPr>
          <w:t>,</w:t>
        </w:r>
      </w:ins>
      <w:r>
        <w:rPr>
          <w:rFonts w:ascii="Segoe UI Light" w:hAnsi="Segoe UI Light" w:cs="Segoe UI Light"/>
          <w:sz w:val="22"/>
          <w:szCs w:val="22"/>
        </w:rPr>
        <w:t xml:space="preserve"> while the shape of this curve and the area under it are good indicators of accuracy if we want a numerical analysis of how well the model is working then we need a confusion matrix to show the </w:t>
      </w:r>
    </w:p>
    <w:p w14:paraId="4682FC0B" w14:textId="6DE8B081" w:rsidR="000D7AE0" w:rsidRDefault="00472012" w:rsidP="00153B0B">
      <w:pPr>
        <w:rPr>
          <w:rFonts w:ascii="Segoe UI Light" w:hAnsi="Segoe UI Light" w:cs="Segoe UI Light"/>
          <w:sz w:val="22"/>
          <w:szCs w:val="22"/>
        </w:rPr>
      </w:pPr>
      <w:r>
        <w:rPr>
          <w:rFonts w:ascii="Segoe UI Light" w:hAnsi="Segoe UI Light" w:cs="Segoe UI Light"/>
          <w:sz w:val="22"/>
          <w:szCs w:val="22"/>
        </w:rPr>
        <w:t xml:space="preserve">True positives, True negatives etc. and the standard scores that accompany these statistics: </w:t>
      </w:r>
    </w:p>
    <w:p w14:paraId="3D5B8961" w14:textId="15F34A73" w:rsidR="0090410B" w:rsidRPr="00472012" w:rsidRDefault="0090410B" w:rsidP="00472012">
      <w:pPr>
        <w:pStyle w:val="ListParagraph"/>
        <w:numPr>
          <w:ilvl w:val="0"/>
          <w:numId w:val="22"/>
        </w:numPr>
        <w:rPr>
          <w:rFonts w:ascii="Segoe UI Light" w:hAnsi="Segoe UI Light" w:cs="Segoe UI Light"/>
        </w:rPr>
      </w:pPr>
      <w:r w:rsidRPr="00472012">
        <w:rPr>
          <w:rFonts w:ascii="Segoe UI Light" w:hAnsi="Segoe UI Light" w:cs="Segoe UI Light"/>
          <w:b/>
        </w:rPr>
        <w:t>Accuracy</w:t>
      </w:r>
      <w:r w:rsidRPr="00472012">
        <w:rPr>
          <w:rFonts w:ascii="Segoe UI Light" w:hAnsi="Segoe UI Light" w:cs="Segoe UI Light"/>
        </w:rPr>
        <w:t xml:space="preserve"> = </w:t>
      </w:r>
      <w:r w:rsidR="00472012">
        <w:rPr>
          <w:rFonts w:ascii="Segoe UI Light" w:hAnsi="Segoe UI Light" w:cs="Segoe UI Light"/>
        </w:rPr>
        <w:t>t</w:t>
      </w:r>
      <w:r w:rsidRPr="00472012">
        <w:rPr>
          <w:rFonts w:ascii="Segoe UI Light" w:hAnsi="Segoe UI Light" w:cs="Segoe UI Light"/>
        </w:rPr>
        <w:t>rue Positives + True negatives over the overall total = 0.922</w:t>
      </w:r>
    </w:p>
    <w:p w14:paraId="7BB22A2C" w14:textId="0763F721" w:rsidR="0090410B" w:rsidRPr="00472012" w:rsidRDefault="0090410B" w:rsidP="00472012">
      <w:pPr>
        <w:pStyle w:val="ListParagraph"/>
        <w:numPr>
          <w:ilvl w:val="0"/>
          <w:numId w:val="22"/>
        </w:numPr>
        <w:rPr>
          <w:rFonts w:ascii="Segoe UI Light" w:hAnsi="Segoe UI Light" w:cs="Segoe UI Light"/>
        </w:rPr>
      </w:pPr>
      <w:r w:rsidRPr="00472012">
        <w:rPr>
          <w:rFonts w:ascii="Segoe UI Light" w:hAnsi="Segoe UI Light" w:cs="Segoe UI Light"/>
          <w:b/>
        </w:rPr>
        <w:t>Recall</w:t>
      </w:r>
      <w:r w:rsidRPr="00472012">
        <w:rPr>
          <w:rFonts w:ascii="Segoe UI Light" w:hAnsi="Segoe UI Light" w:cs="Segoe UI Light"/>
        </w:rPr>
        <w:t xml:space="preserve"> = true positives divided by true positives + false negatives = 0.684 </w:t>
      </w:r>
    </w:p>
    <w:p w14:paraId="7D08D550" w14:textId="77777777" w:rsidR="0090410B" w:rsidRPr="00472012" w:rsidRDefault="0090410B" w:rsidP="00472012">
      <w:pPr>
        <w:pStyle w:val="ListParagraph"/>
        <w:numPr>
          <w:ilvl w:val="0"/>
          <w:numId w:val="22"/>
        </w:numPr>
        <w:rPr>
          <w:rFonts w:ascii="Segoe UI Light" w:hAnsi="Segoe UI Light" w:cs="Segoe UI Light"/>
        </w:rPr>
      </w:pPr>
      <w:r w:rsidRPr="00472012">
        <w:rPr>
          <w:rFonts w:ascii="Segoe UI Light" w:hAnsi="Segoe UI Light" w:cs="Segoe UI Light"/>
          <w:b/>
        </w:rPr>
        <w:t>Precision</w:t>
      </w:r>
      <w:r w:rsidRPr="00472012">
        <w:rPr>
          <w:rFonts w:ascii="Segoe UI Light" w:hAnsi="Segoe UI Light" w:cs="Segoe UI Light"/>
        </w:rPr>
        <w:t xml:space="preserve"> = true positives divided by true positives + false positives = 0.913</w:t>
      </w:r>
    </w:p>
    <w:p w14:paraId="56EC5DAA" w14:textId="38C3EFD3" w:rsidR="0090410B" w:rsidRDefault="0090410B" w:rsidP="00472012">
      <w:pPr>
        <w:pStyle w:val="ListParagraph"/>
        <w:numPr>
          <w:ilvl w:val="0"/>
          <w:numId w:val="22"/>
        </w:numPr>
        <w:rPr>
          <w:rFonts w:ascii="Segoe UI Light" w:hAnsi="Segoe UI Light" w:cs="Segoe UI Light"/>
        </w:rPr>
      </w:pPr>
      <w:r w:rsidRPr="00472012">
        <w:rPr>
          <w:rFonts w:ascii="Segoe UI Light" w:hAnsi="Segoe UI Light" w:cs="Segoe UI Light"/>
          <w:b/>
        </w:rPr>
        <w:t>F1 score</w:t>
      </w:r>
      <w:r w:rsidRPr="00472012">
        <w:rPr>
          <w:rFonts w:ascii="Segoe UI Light" w:hAnsi="Segoe UI Light" w:cs="Segoe UI Light"/>
        </w:rPr>
        <w:t xml:space="preserve"> = .2 * (precision* recall)/ (precision + recall) = 0.782</w:t>
      </w:r>
    </w:p>
    <w:p w14:paraId="1132FB7A" w14:textId="674CF261" w:rsidR="00395D45" w:rsidRDefault="00472012" w:rsidP="00395D45">
      <w:pPr>
        <w:spacing w:after="80"/>
        <w:rPr>
          <w:rFonts w:ascii="Segoe UI Light" w:hAnsi="Segoe UI Light" w:cs="Segoe UI Light"/>
          <w:sz w:val="22"/>
          <w:szCs w:val="22"/>
        </w:rPr>
      </w:pPr>
      <w:r w:rsidRPr="00395D45">
        <w:rPr>
          <w:rFonts w:ascii="Segoe UI Light" w:hAnsi="Segoe UI Light" w:cs="Segoe UI Light"/>
          <w:sz w:val="22"/>
          <w:szCs w:val="22"/>
        </w:rPr>
        <w:t>We can add some more code to our python module to derive this information</w:t>
      </w:r>
      <w:r w:rsidR="0054093D" w:rsidRPr="00395D45">
        <w:rPr>
          <w:rFonts w:ascii="Segoe UI Light" w:hAnsi="Segoe UI Light" w:cs="Segoe UI Light"/>
          <w:sz w:val="22"/>
          <w:szCs w:val="22"/>
        </w:rPr>
        <w:t xml:space="preserve"> using the </w:t>
      </w:r>
      <w:hyperlink r:id="rId36" w:history="1">
        <w:r w:rsidR="0054093D" w:rsidRPr="00395D45">
          <w:rPr>
            <w:rFonts w:ascii="Segoe UI Light" w:hAnsi="Segoe UI Light" w:cs="Segoe UI Light"/>
            <w:sz w:val="22"/>
            <w:szCs w:val="22"/>
          </w:rPr>
          <w:t>scikit-learn</w:t>
        </w:r>
      </w:hyperlink>
      <w:r w:rsidR="0054093D" w:rsidRPr="00395D45">
        <w:rPr>
          <w:rFonts w:ascii="Segoe UI Light" w:hAnsi="Segoe UI Light" w:cs="Segoe UI Light"/>
          <w:sz w:val="22"/>
          <w:szCs w:val="22"/>
        </w:rPr>
        <w:t xml:space="preserve"> library in Python</w:t>
      </w:r>
      <w:r w:rsidR="00395D45" w:rsidRPr="00395D45">
        <w:rPr>
          <w:rFonts w:ascii="Segoe UI Light" w:hAnsi="Segoe UI Light" w:cs="Segoe UI Light"/>
          <w:sz w:val="22"/>
          <w:szCs w:val="22"/>
        </w:rPr>
        <w:t>.  If we substitute all of this code in the Python module we’ll retain the plot we just created as well as these new measures:</w:t>
      </w:r>
    </w:p>
    <w:p w14:paraId="1AE642AC" w14:textId="1F7972BA" w:rsidR="00395D45" w:rsidRPr="00395D45" w:rsidRDefault="00395D45" w:rsidP="00395D45">
      <w:pPr>
        <w:spacing w:after="80"/>
        <w:rPr>
          <w:rFonts w:ascii="Segoe UI Light" w:hAnsi="Segoe UI Light" w:cs="Segoe UI Light"/>
          <w:sz w:val="22"/>
          <w:szCs w:val="22"/>
        </w:rPr>
      </w:pPr>
      <w:r w:rsidRPr="00395D45">
        <w:rPr>
          <w:rFonts w:ascii="Lucida Console" w:hAnsi="Lucida Console" w:cs="Segoe UI Light"/>
          <w:color w:val="2E74B5" w:themeColor="accent1" w:themeShade="BF"/>
          <w:sz w:val="16"/>
          <w:szCs w:val="16"/>
        </w:rPr>
        <w:t>import</w:t>
      </w:r>
      <w:r w:rsidRPr="00395D45">
        <w:rPr>
          <w:rFonts w:ascii="Segoe UI Light" w:hAnsi="Segoe UI Light" w:cs="Segoe UI Light"/>
          <w:sz w:val="22"/>
          <w:szCs w:val="22"/>
        </w:rPr>
        <w:t xml:space="preserve"> </w:t>
      </w:r>
      <w:r w:rsidRPr="00395D45">
        <w:rPr>
          <w:rFonts w:ascii="Lucida Console" w:hAnsi="Lucida Console" w:cs="Segoe UI Light"/>
          <w:color w:val="000000" w:themeColor="text1"/>
          <w:sz w:val="16"/>
          <w:szCs w:val="16"/>
        </w:rPr>
        <w:t>matplotlib</w:t>
      </w:r>
    </w:p>
    <w:p w14:paraId="0E987C5B"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matplotlib.use(</w:t>
      </w:r>
      <w:r w:rsidRPr="00395D45">
        <w:rPr>
          <w:rFonts w:ascii="Lucida Console" w:hAnsi="Lucida Console" w:cs="Segoe UI Light"/>
          <w:color w:val="C00000"/>
          <w:sz w:val="16"/>
          <w:szCs w:val="16"/>
        </w:rPr>
        <w:t>"TkAgg"</w:t>
      </w:r>
      <w:r w:rsidRPr="00395D45">
        <w:rPr>
          <w:rFonts w:ascii="Lucida Console" w:hAnsi="Lucida Console" w:cs="Segoe UI Light"/>
          <w:color w:val="000000" w:themeColor="text1"/>
          <w:sz w:val="16"/>
          <w:szCs w:val="16"/>
        </w:rPr>
        <w:t>)</w:t>
      </w:r>
    </w:p>
    <w:p w14:paraId="0AE7678F"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sklearn.metrics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m</w:t>
      </w:r>
    </w:p>
    <w:p w14:paraId="6A7C8AC6"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 xml:space="preserve">import </w:t>
      </w:r>
      <w:r w:rsidRPr="00395D45">
        <w:rPr>
          <w:rFonts w:ascii="Lucida Console" w:hAnsi="Lucida Console" w:cs="Segoe UI Light"/>
          <w:color w:val="000000" w:themeColor="text1"/>
          <w:sz w:val="16"/>
          <w:szCs w:val="16"/>
        </w:rPr>
        <w:t xml:space="preserve">matplotlib.pyplot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plt</w:t>
      </w:r>
    </w:p>
    <w:p w14:paraId="46E4C61D"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pandas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pd</w:t>
      </w:r>
    </w:p>
    <w:p w14:paraId="51912DDC"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 xml:space="preserve">from </w:t>
      </w:r>
      <w:r w:rsidRPr="00395D45">
        <w:rPr>
          <w:rFonts w:ascii="Lucida Console" w:hAnsi="Lucida Console" w:cs="Segoe UI Light"/>
          <w:color w:val="000000" w:themeColor="text1"/>
          <w:sz w:val="16"/>
          <w:szCs w:val="16"/>
        </w:rPr>
        <w:t xml:space="preserve">sklearn.metrics </w:t>
      </w:r>
      <w:r w:rsidRPr="00395D45">
        <w:rPr>
          <w:rFonts w:ascii="Lucida Console" w:hAnsi="Lucida Console" w:cs="Segoe UI Light"/>
          <w:color w:val="2E74B5" w:themeColor="accent1" w:themeShade="BF"/>
          <w:sz w:val="16"/>
          <w:szCs w:val="16"/>
        </w:rPr>
        <w:t>import</w:t>
      </w:r>
      <w:r w:rsidRPr="00395D45">
        <w:rPr>
          <w:rFonts w:ascii="Lucida Console" w:hAnsi="Lucida Console" w:cs="Segoe UI Light"/>
          <w:color w:val="000000" w:themeColor="text1"/>
          <w:sz w:val="16"/>
          <w:szCs w:val="16"/>
        </w:rPr>
        <w:t xml:space="preserve"> confusion_matrix </w:t>
      </w:r>
      <w:r w:rsidRPr="00395D45">
        <w:rPr>
          <w:rFonts w:ascii="Lucida Console" w:hAnsi="Lucida Console" w:cs="Segoe UI Light"/>
          <w:color w:val="2E74B5" w:themeColor="accent1" w:themeShade="BF"/>
          <w:sz w:val="16"/>
          <w:szCs w:val="16"/>
        </w:rPr>
        <w:t>as</w:t>
      </w:r>
      <w:r w:rsidRPr="00395D45">
        <w:rPr>
          <w:rFonts w:ascii="Lucida Console" w:hAnsi="Lucida Console" w:cs="Segoe UI Light"/>
          <w:color w:val="000000" w:themeColor="text1"/>
          <w:sz w:val="16"/>
          <w:szCs w:val="16"/>
        </w:rPr>
        <w:t xml:space="preserve"> cm</w:t>
      </w:r>
    </w:p>
    <w:p w14:paraId="49993D45" w14:textId="77777777" w:rsidR="00395D45" w:rsidRPr="00395D45" w:rsidRDefault="00395D45" w:rsidP="00395D45">
      <w:pPr>
        <w:spacing w:after="80"/>
        <w:rPr>
          <w:rFonts w:ascii="Lucida Console" w:hAnsi="Lucida Console" w:cs="Segoe UI Light"/>
          <w:color w:val="000000" w:themeColor="text1"/>
          <w:sz w:val="16"/>
          <w:szCs w:val="16"/>
        </w:rPr>
      </w:pPr>
    </w:p>
    <w:p w14:paraId="16D04C92"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2E74B5" w:themeColor="accent1" w:themeShade="BF"/>
          <w:sz w:val="16"/>
          <w:szCs w:val="16"/>
        </w:rPr>
        <w:t>def</w:t>
      </w:r>
      <w:r w:rsidRPr="00395D45">
        <w:rPr>
          <w:rFonts w:ascii="Lucida Console" w:hAnsi="Lucida Console" w:cs="Segoe UI Light"/>
          <w:color w:val="000000" w:themeColor="text1"/>
          <w:sz w:val="16"/>
          <w:szCs w:val="16"/>
        </w:rPr>
        <w:t xml:space="preserve"> azureml_main(dataframe1 = </w:t>
      </w:r>
      <w:r w:rsidRPr="00395D45">
        <w:rPr>
          <w:rFonts w:ascii="Lucida Console" w:hAnsi="Lucida Console" w:cs="Segoe UI Light"/>
          <w:color w:val="2E74B5" w:themeColor="accent1" w:themeShade="BF"/>
          <w:sz w:val="16"/>
          <w:szCs w:val="16"/>
        </w:rPr>
        <w:t>None</w:t>
      </w:r>
      <w:r w:rsidRPr="00395D45">
        <w:rPr>
          <w:rFonts w:ascii="Lucida Console" w:hAnsi="Lucida Console" w:cs="Segoe UI Light"/>
          <w:color w:val="000000" w:themeColor="text1"/>
          <w:sz w:val="16"/>
          <w:szCs w:val="16"/>
        </w:rPr>
        <w:t>):</w:t>
      </w:r>
    </w:p>
    <w:p w14:paraId="501641F9"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dataframe1 = dataframe1.dropna()   </w:t>
      </w:r>
    </w:p>
    <w:p w14:paraId="00EDCB7F"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 pick the label out of the dataframe and the positive label and plot the RoC curve</w:t>
      </w:r>
    </w:p>
    <w:p w14:paraId="3DA4790A"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r1 = m.roc_curve(dataframe1[</w:t>
      </w:r>
      <w:r w:rsidRPr="00395D45">
        <w:rPr>
          <w:rFonts w:ascii="Lucida Console" w:hAnsi="Lucida Console" w:cs="Segoe UI Light"/>
          <w:color w:val="C00000"/>
          <w:sz w:val="16"/>
          <w:szCs w:val="16"/>
        </w:rPr>
        <w:t>"ArrDel15"</w:t>
      </w:r>
      <w:r w:rsidRPr="00395D45">
        <w:rPr>
          <w:rFonts w:ascii="Lucida Console" w:hAnsi="Lucida Console" w:cs="Segoe UI Light"/>
          <w:color w:val="000000" w:themeColor="text1"/>
          <w:sz w:val="16"/>
          <w:szCs w:val="16"/>
        </w:rPr>
        <w:t>], dataframe1[</w:t>
      </w:r>
      <w:r w:rsidRPr="00395D45">
        <w:rPr>
          <w:rFonts w:ascii="Lucida Console" w:hAnsi="Lucida Console" w:cs="Segoe UI Light"/>
          <w:color w:val="C00000"/>
          <w:sz w:val="16"/>
          <w:szCs w:val="16"/>
        </w:rPr>
        <w:t>"Scored Probabilities"</w:t>
      </w:r>
      <w:r w:rsidRPr="00395D45">
        <w:rPr>
          <w:rFonts w:ascii="Lucida Console" w:hAnsi="Lucida Console" w:cs="Segoe UI Light"/>
          <w:color w:val="000000" w:themeColor="text1"/>
          <w:sz w:val="16"/>
          <w:szCs w:val="16"/>
        </w:rPr>
        <w:t xml:space="preserve">], pos_label= 1)  </w:t>
      </w:r>
    </w:p>
    <w:p w14:paraId="69C44D6C"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plt.plot(r1[0], r1[1], 'r-', label=</w:t>
      </w:r>
      <w:r w:rsidRPr="00395D45">
        <w:rPr>
          <w:rFonts w:ascii="Lucida Console" w:hAnsi="Lucida Console" w:cs="Segoe UI Light"/>
          <w:color w:val="C00000"/>
          <w:sz w:val="16"/>
          <w:szCs w:val="16"/>
        </w:rPr>
        <w:t>"Boosted Trees"</w:t>
      </w:r>
      <w:r w:rsidRPr="00395D45">
        <w:rPr>
          <w:rFonts w:ascii="Lucida Console" w:hAnsi="Lucida Console" w:cs="Segoe UI Light"/>
          <w:color w:val="000000" w:themeColor="text1"/>
          <w:sz w:val="16"/>
          <w:szCs w:val="16"/>
        </w:rPr>
        <w:t xml:space="preserve">); </w:t>
      </w:r>
    </w:p>
    <w:p w14:paraId="2ADB16E8"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plt.grid(</w:t>
      </w:r>
      <w:r w:rsidRPr="00395D45">
        <w:rPr>
          <w:rFonts w:ascii="Lucida Console" w:hAnsi="Lucida Console" w:cs="Segoe UI Light"/>
          <w:color w:val="C00000"/>
          <w:sz w:val="16"/>
          <w:szCs w:val="16"/>
        </w:rPr>
        <w:t>"on"</w:t>
      </w:r>
      <w:r w:rsidRPr="00395D45">
        <w:rPr>
          <w:rFonts w:ascii="Lucida Console" w:hAnsi="Lucida Console" w:cs="Segoe UI Light"/>
          <w:color w:val="000000" w:themeColor="text1"/>
          <w:sz w:val="16"/>
          <w:szCs w:val="16"/>
        </w:rPr>
        <w:t>);</w:t>
      </w:r>
    </w:p>
    <w:p w14:paraId="320A809F"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plt.legend(loc=</w:t>
      </w:r>
      <w:r w:rsidRPr="00395D45">
        <w:rPr>
          <w:rFonts w:ascii="Lucida Console" w:hAnsi="Lucida Console" w:cs="Segoe UI Light"/>
          <w:color w:val="C00000"/>
          <w:sz w:val="16"/>
          <w:szCs w:val="16"/>
        </w:rPr>
        <w:t>"best"</w:t>
      </w:r>
      <w:r w:rsidRPr="00395D45">
        <w:rPr>
          <w:rFonts w:ascii="Lucida Console" w:hAnsi="Lucida Console" w:cs="Segoe UI Light"/>
          <w:color w:val="000000" w:themeColor="text1"/>
          <w:sz w:val="16"/>
          <w:szCs w:val="16"/>
        </w:rPr>
        <w:t>)</w:t>
      </w:r>
    </w:p>
    <w:p w14:paraId="57F53265"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plt.savefig(</w:t>
      </w:r>
      <w:r w:rsidRPr="00395D45">
        <w:rPr>
          <w:rFonts w:ascii="Lucida Console" w:hAnsi="Lucida Console" w:cs="Segoe UI Light"/>
          <w:color w:val="C00000"/>
          <w:sz w:val="16"/>
          <w:szCs w:val="16"/>
        </w:rPr>
        <w:t>"roc.png"</w:t>
      </w:r>
      <w:r w:rsidRPr="00395D45">
        <w:rPr>
          <w:rFonts w:ascii="Lucida Console" w:hAnsi="Lucida Console" w:cs="Segoe UI Light"/>
          <w:color w:val="000000" w:themeColor="text1"/>
          <w:sz w:val="16"/>
          <w:szCs w:val="16"/>
        </w:rPr>
        <w:t xml:space="preserve">)   </w:t>
      </w:r>
    </w:p>
    <w:p w14:paraId="749B3656"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538135" w:themeColor="accent6" w:themeShade="BF"/>
          <w:sz w:val="16"/>
          <w:szCs w:val="16"/>
        </w:rPr>
        <w:t>#Derive test statistics to show the accuracy of the model and output on POrt1</w:t>
      </w:r>
    </w:p>
    <w:p w14:paraId="018085CB"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cmarray =  cm(dataframe1[</w:t>
      </w:r>
      <w:r w:rsidRPr="00395D45">
        <w:rPr>
          <w:rFonts w:ascii="Lucida Console" w:hAnsi="Lucida Console" w:cs="Segoe UI Light"/>
          <w:color w:val="C00000"/>
          <w:sz w:val="16"/>
          <w:szCs w:val="16"/>
        </w:rPr>
        <w:t>'ArrDel15'</w:t>
      </w:r>
      <w:r w:rsidRPr="00395D45">
        <w:rPr>
          <w:rFonts w:ascii="Lucida Console" w:hAnsi="Lucida Console" w:cs="Segoe UI Light"/>
          <w:color w:val="000000" w:themeColor="text1"/>
          <w:sz w:val="16"/>
          <w:szCs w:val="16"/>
        </w:rPr>
        <w:t>], dataframe1[</w:t>
      </w:r>
      <w:r w:rsidRPr="00395D45">
        <w:rPr>
          <w:rFonts w:ascii="Lucida Console" w:hAnsi="Lucida Console" w:cs="Segoe UI Light"/>
          <w:color w:val="C00000"/>
          <w:sz w:val="16"/>
          <w:szCs w:val="16"/>
        </w:rPr>
        <w:t>'Scored Labels'</w:t>
      </w:r>
      <w:r w:rsidRPr="00395D45">
        <w:rPr>
          <w:rFonts w:ascii="Lucida Console" w:hAnsi="Lucida Console" w:cs="Segoe UI Light"/>
          <w:color w:val="000000" w:themeColor="text1"/>
          <w:sz w:val="16"/>
          <w:szCs w:val="16"/>
        </w:rPr>
        <w:t>])</w:t>
      </w:r>
    </w:p>
    <w:p w14:paraId="3A997CA9"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TrueNeg, FalsePos = cmarray[0]</w:t>
      </w:r>
    </w:p>
    <w:p w14:paraId="2D5036EA"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FalseNeg, TruePos = cmarray[1]</w:t>
      </w:r>
    </w:p>
    <w:p w14:paraId="795773F0"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TruePos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(TruePos)</w:t>
      </w:r>
    </w:p>
    <w:p w14:paraId="2B07C296"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FalseNeg =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(FalseNeg)</w:t>
      </w:r>
    </w:p>
    <w:p w14:paraId="63C0CCD5"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FalsePos=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(FalsePos)</w:t>
      </w:r>
    </w:p>
    <w:p w14:paraId="767EE722"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TrueNeg= </w:t>
      </w:r>
      <w:r w:rsidRPr="00395D45">
        <w:rPr>
          <w:rFonts w:ascii="Lucida Console" w:hAnsi="Lucida Console" w:cs="Segoe UI Light"/>
          <w:color w:val="2E74B5" w:themeColor="accent1" w:themeShade="BF"/>
          <w:sz w:val="16"/>
          <w:szCs w:val="16"/>
        </w:rPr>
        <w:t>float</w:t>
      </w:r>
      <w:r w:rsidRPr="00395D45">
        <w:rPr>
          <w:rFonts w:ascii="Lucida Console" w:hAnsi="Lucida Console" w:cs="Segoe UI Light"/>
          <w:color w:val="000000" w:themeColor="text1"/>
          <w:sz w:val="16"/>
          <w:szCs w:val="16"/>
        </w:rPr>
        <w:t>(TrueNeg)</w:t>
      </w:r>
    </w:p>
    <w:p w14:paraId="7D7608CC"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p>
    <w:p w14:paraId="343C6748"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Accuracy = (TruePos + TrueNeg) /(TruePos+ TrueNeg + FalsePos + FalseNeg)</w:t>
      </w:r>
    </w:p>
    <w:p w14:paraId="0C5301A9"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Recall =   TruePos  /(TruePos + FalseNeg)</w:t>
      </w:r>
    </w:p>
    <w:p w14:paraId="67737554"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Precision =  TruePos /(TruePos+ FalsePos)</w:t>
      </w:r>
    </w:p>
    <w:p w14:paraId="5368F58D"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F1Score = 2 * (Precision * Recall)/(Precision + Recall)</w:t>
      </w:r>
    </w:p>
    <w:p w14:paraId="7CA0FA7C"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p>
    <w:p w14:paraId="46B66633"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 = {'Description': [</w:t>
      </w:r>
      <w:r w:rsidRPr="00395D45">
        <w:rPr>
          <w:rFonts w:ascii="Lucida Console" w:hAnsi="Lucida Console" w:cs="Segoe UI Light"/>
          <w:color w:val="C00000"/>
          <w:sz w:val="16"/>
          <w:szCs w:val="16"/>
        </w:rPr>
        <w:t>'True 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'False Positives'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'True Negatives'</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'Accuracy'</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'Precision'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'Recall'</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'F1 Score'</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[TruePos,FalseNeg,FalsePos,TrueNeg,Accuracy,Precision,Recall,F1Score]}</w:t>
      </w:r>
    </w:p>
    <w:p w14:paraId="5E7B95CE" w14:textId="77777777"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dataframe1 =pd.DataFrame(data,columns=[</w:t>
      </w:r>
      <w:r w:rsidRPr="00395D45">
        <w:rPr>
          <w:rFonts w:ascii="Lucida Console" w:hAnsi="Lucida Console" w:cs="Segoe UI Light"/>
          <w:color w:val="C00000"/>
          <w:sz w:val="16"/>
          <w:szCs w:val="16"/>
        </w:rPr>
        <w:t>'Description'</w:t>
      </w:r>
      <w:r w:rsidRPr="00395D45">
        <w:rPr>
          <w:rFonts w:ascii="Lucida Console" w:hAnsi="Lucida Console" w:cs="Segoe UI Light"/>
          <w:color w:val="000000" w:themeColor="text1"/>
          <w:sz w:val="16"/>
          <w:szCs w:val="16"/>
        </w:rPr>
        <w:t>,</w:t>
      </w:r>
      <w:r w:rsidRPr="00395D45">
        <w:rPr>
          <w:rFonts w:ascii="Lucida Console" w:hAnsi="Lucida Console" w:cs="Segoe UI Light"/>
          <w:color w:val="C00000"/>
          <w:sz w:val="16"/>
          <w:szCs w:val="16"/>
        </w:rPr>
        <w:t>'Score'</w:t>
      </w:r>
      <w:r w:rsidRPr="00395D45">
        <w:rPr>
          <w:rFonts w:ascii="Lucida Console" w:hAnsi="Lucida Console" w:cs="Segoe UI Light"/>
          <w:color w:val="000000" w:themeColor="text1"/>
          <w:sz w:val="16"/>
          <w:szCs w:val="16"/>
        </w:rPr>
        <w:t xml:space="preserve">])      </w:t>
      </w:r>
    </w:p>
    <w:p w14:paraId="530F7A46" w14:textId="462EF386" w:rsidR="00395D45" w:rsidRPr="00395D45" w:rsidRDefault="00395D45" w:rsidP="00395D45">
      <w:pPr>
        <w:spacing w:after="80"/>
        <w:rPr>
          <w:rFonts w:ascii="Lucida Console" w:hAnsi="Lucida Console" w:cs="Segoe UI Light"/>
          <w:color w:val="000000" w:themeColor="text1"/>
          <w:sz w:val="16"/>
          <w:szCs w:val="16"/>
        </w:rPr>
      </w:pPr>
      <w:r w:rsidRPr="00395D45">
        <w:rPr>
          <w:rFonts w:ascii="Lucida Console" w:hAnsi="Lucida Console" w:cs="Segoe UI Light"/>
          <w:color w:val="000000" w:themeColor="text1"/>
          <w:sz w:val="16"/>
          <w:szCs w:val="16"/>
        </w:rPr>
        <w:t xml:space="preserve">    </w:t>
      </w:r>
      <w:r w:rsidRPr="00395D45">
        <w:rPr>
          <w:rFonts w:ascii="Lucida Console" w:hAnsi="Lucida Console" w:cs="Segoe UI Light"/>
          <w:color w:val="0070C0"/>
          <w:sz w:val="16"/>
          <w:szCs w:val="16"/>
        </w:rPr>
        <w:t>return</w:t>
      </w:r>
      <w:r w:rsidRPr="00395D45">
        <w:rPr>
          <w:rFonts w:ascii="Lucida Console" w:hAnsi="Lucida Console" w:cs="Segoe UI Light"/>
          <w:color w:val="000000" w:themeColor="text1"/>
          <w:sz w:val="16"/>
          <w:szCs w:val="16"/>
        </w:rPr>
        <w:t xml:space="preserve"> dataframe1,</w:t>
      </w:r>
    </w:p>
    <w:p w14:paraId="5804756A" w14:textId="77777777" w:rsidR="009F4812" w:rsidRDefault="009F4812">
      <w:pPr>
        <w:rPr>
          <w:rFonts w:ascii="Segoe UI Light" w:hAnsi="Segoe UI Light" w:cs="Segoe UI Light"/>
          <w:sz w:val="22"/>
          <w:szCs w:val="22"/>
        </w:rPr>
      </w:pPr>
      <w:r>
        <w:rPr>
          <w:rFonts w:ascii="Segoe UI Light" w:hAnsi="Segoe UI Light" w:cs="Segoe UI Light"/>
          <w:sz w:val="22"/>
          <w:szCs w:val="22"/>
        </w:rPr>
        <w:br w:type="page"/>
      </w:r>
    </w:p>
    <w:p w14:paraId="324F4AB6" w14:textId="6B7DE699" w:rsidR="00921393" w:rsidRDefault="00921393" w:rsidP="00472012">
      <w:pPr>
        <w:rPr>
          <w:rFonts w:ascii="Segoe UI Light" w:hAnsi="Segoe UI Light" w:cs="Segoe UI Light"/>
          <w:sz w:val="22"/>
          <w:szCs w:val="22"/>
        </w:rPr>
      </w:pPr>
      <w:r>
        <w:rPr>
          <w:rFonts w:ascii="Segoe UI Light" w:hAnsi="Segoe UI Light" w:cs="Segoe UI Light"/>
          <w:sz w:val="22"/>
          <w:szCs w:val="22"/>
        </w:rPr>
        <w:lastRenderedPageBreak/>
        <w:t>If we just rerun this module again we can see these new statistics by right clicking on output 1 (the left one) and selecting visualise again:</w:t>
      </w:r>
    </w:p>
    <w:p w14:paraId="18F610F7" w14:textId="3DEFC46C" w:rsidR="00395D45" w:rsidRDefault="00921393" w:rsidP="00472012">
      <w:pPr>
        <w:rPr>
          <w:rFonts w:ascii="Segoe UI Light" w:hAnsi="Segoe UI Light" w:cs="Segoe UI Light"/>
          <w:sz w:val="22"/>
          <w:szCs w:val="22"/>
        </w:rPr>
      </w:pPr>
      <w:r>
        <w:rPr>
          <w:rFonts w:ascii="Segoe UI Light" w:hAnsi="Segoe UI Light" w:cs="Segoe UI Light"/>
          <w:sz w:val="22"/>
          <w:szCs w:val="22"/>
        </w:rPr>
        <w:t xml:space="preserve"> </w:t>
      </w:r>
    </w:p>
    <w:p w14:paraId="05413D8C" w14:textId="4709514F" w:rsidR="00395D45" w:rsidRDefault="009F4812" w:rsidP="00472012">
      <w:pPr>
        <w:rPr>
          <w:rFonts w:ascii="Segoe UI Light" w:hAnsi="Segoe UI Light" w:cs="Segoe UI Light"/>
          <w:sz w:val="22"/>
          <w:szCs w:val="22"/>
        </w:rPr>
      </w:pPr>
      <w:r>
        <w:rPr>
          <w:noProof/>
          <w:lang w:eastAsia="en-GB"/>
        </w:rPr>
        <w:drawing>
          <wp:inline distT="0" distB="0" distL="0" distR="0" wp14:anchorId="4B812A80" wp14:editId="69F41F42">
            <wp:extent cx="5096940" cy="2260756"/>
            <wp:effectExtent l="19050" t="19050" r="2794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3998" cy="2263886"/>
                    </a:xfrm>
                    <a:prstGeom prst="rect">
                      <a:avLst/>
                    </a:prstGeom>
                    <a:ln>
                      <a:solidFill>
                        <a:schemeClr val="tx2">
                          <a:lumMod val="75000"/>
                        </a:schemeClr>
                      </a:solidFill>
                    </a:ln>
                  </pic:spPr>
                </pic:pic>
              </a:graphicData>
            </a:graphic>
          </wp:inline>
        </w:drawing>
      </w:r>
    </w:p>
    <w:p w14:paraId="05ED1A7F" w14:textId="77777777" w:rsidR="00472012" w:rsidRPr="00472012" w:rsidRDefault="00472012" w:rsidP="00472012">
      <w:pPr>
        <w:rPr>
          <w:rFonts w:ascii="Segoe UI Light" w:hAnsi="Segoe UI Light" w:cs="Segoe UI Light"/>
          <w:sz w:val="22"/>
          <w:szCs w:val="22"/>
        </w:rPr>
      </w:pPr>
    </w:p>
    <w:p w14:paraId="222DDB03" w14:textId="4F422CF7" w:rsidR="00187DF4" w:rsidRDefault="00187DF4" w:rsidP="008E13D3"/>
    <w:p w14:paraId="7BBE24FF" w14:textId="7BA186C9" w:rsidR="00187DF4" w:rsidRDefault="009F4812" w:rsidP="008E13D3">
      <w:r>
        <w:br w:type="page"/>
      </w:r>
    </w:p>
    <w:p w14:paraId="78A1CEC4" w14:textId="272AF332" w:rsidR="000C3F29" w:rsidRDefault="000C3F29" w:rsidP="00472012"/>
    <w:p w14:paraId="0BD79F9B" w14:textId="0DFB4FEE" w:rsidR="005B6684" w:rsidRDefault="005B6684">
      <w:pPr>
        <w:rPr>
          <w:rFonts w:ascii="Segoe UI Light" w:hAnsi="Segoe UI Light" w:cs="Segoe UI Light"/>
          <w:sz w:val="22"/>
          <w:szCs w:val="22"/>
        </w:rPr>
      </w:pPr>
    </w:p>
    <w:p w14:paraId="6BC9CD08" w14:textId="77777777" w:rsidR="005B6684" w:rsidRDefault="008E13D3" w:rsidP="005B6684">
      <w:pPr>
        <w:rPr>
          <w:rFonts w:ascii="Segoe UI Light" w:hAnsi="Segoe UI Light" w:cs="Segoe UI Light"/>
          <w:sz w:val="22"/>
          <w:szCs w:val="22"/>
        </w:rPr>
      </w:pPr>
      <w:r>
        <w:rPr>
          <w:noProof/>
          <w:lang w:eastAsia="en-GB"/>
        </w:rPr>
        <mc:AlternateContent>
          <mc:Choice Requires="wps">
            <w:drawing>
              <wp:inline distT="0" distB="0" distL="0" distR="0" wp14:anchorId="371331B2" wp14:editId="195216BE">
                <wp:extent cx="1828800" cy="1800000"/>
                <wp:effectExtent l="0" t="0" r="19050" b="10160"/>
                <wp:docPr id="13" name="Text Box 1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00BBB7A3"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 Notebooks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331B2" id="Text Box 13"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A1kwIAAL4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J8bA1kwIAAL4FAAAOAAAAAAAAAAAAAAAAAC4CAABkcnMvZTJvRG9jLnhtbFBLAQIt&#10;ABQABgAIAAAAIQB/Ockg2QAAAAUBAAAPAAAAAAAAAAAAAAAAAO0EAABkcnMvZG93bnJldi54bWxQ&#10;SwUGAAAAAAQABADzAAAA8wUAAAAA&#10;" fillcolor="#066d99" strokecolor="#066d99" strokeweight=".5pt">
                <v:textbox>
                  <w:txbxContent>
                    <w:p w14:paraId="39C2CE0A" w14:textId="00BBB7A3"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Jupyter Notebooks</w:t>
                      </w:r>
                    </w:p>
                  </w:txbxContent>
                </v:textbox>
                <w10:anchorlock/>
              </v:shape>
            </w:pict>
          </mc:Fallback>
        </mc:AlternateContent>
      </w:r>
    </w:p>
    <w:p w14:paraId="5AAEED10" w14:textId="5D6BA56A" w:rsidR="00734DF9" w:rsidRDefault="00D0329D">
      <w:pPr>
        <w:rPr>
          <w:rFonts w:ascii="Segoe UI Light" w:hAnsi="Segoe UI Light" w:cs="Segoe UI Light"/>
          <w:sz w:val="22"/>
          <w:szCs w:val="22"/>
        </w:rPr>
      </w:pPr>
      <w:r>
        <w:rPr>
          <w:rFonts w:ascii="Segoe UI Light" w:hAnsi="Segoe UI Light" w:cs="Segoe UI Light"/>
          <w:sz w:val="22"/>
          <w:szCs w:val="22"/>
        </w:rPr>
        <w:t xml:space="preserve">Our experiment seems to be quite accurate, but we should be clear on why this so we are clear that the correlations used by the model make sense in business.  We saw at the start of this lab that we can get basic statistics just by visualising the data and there are </w:t>
      </w:r>
      <w:r w:rsidR="00734DF9">
        <w:rPr>
          <w:rFonts w:ascii="Segoe UI Light" w:hAnsi="Segoe UI Light" w:cs="Segoe UI Light"/>
          <w:sz w:val="22"/>
          <w:szCs w:val="22"/>
        </w:rPr>
        <w:t>statistical modules to do this.  However</w:t>
      </w:r>
      <w:ins w:id="163" w:author="Ed Baker" w:date="2016-09-01T09:15:00Z">
        <w:r w:rsidR="00266D1B">
          <w:rPr>
            <w:rFonts w:ascii="Segoe UI Light" w:hAnsi="Segoe UI Light" w:cs="Segoe UI Light"/>
            <w:sz w:val="22"/>
            <w:szCs w:val="22"/>
          </w:rPr>
          <w:t>,</w:t>
        </w:r>
      </w:ins>
      <w:r w:rsidR="00734DF9">
        <w:rPr>
          <w:rFonts w:ascii="Segoe UI Light" w:hAnsi="Segoe UI Light" w:cs="Segoe UI Light"/>
          <w:sz w:val="22"/>
          <w:szCs w:val="22"/>
        </w:rPr>
        <w:t xml:space="preserve"> we might wish to bring our own tools to bear and a great way for those with Python or R skills to do this is with Jupyter notebooks.  These are ad hoc scripts which we can attach to our experiments or use on their own.</w:t>
      </w:r>
    </w:p>
    <w:p w14:paraId="72FB0F25" w14:textId="7C46E3A4" w:rsidR="00734DF9" w:rsidRDefault="002A67C8">
      <w:pPr>
        <w:rPr>
          <w:rFonts w:ascii="Segoe UI Light" w:hAnsi="Segoe UI Light" w:cs="Segoe UI Light"/>
          <w:sz w:val="22"/>
          <w:szCs w:val="22"/>
        </w:rPr>
      </w:pPr>
      <w:r w:rsidRPr="002A67C8">
        <w:rPr>
          <w:rFonts w:ascii="Segoe UI Light" w:hAnsi="Segoe UI Light" w:cs="Segoe UI Light"/>
          <w:noProof/>
          <w:sz w:val="22"/>
          <w:szCs w:val="22"/>
          <w:lang w:eastAsia="en-GB"/>
        </w:rPr>
        <mc:AlternateContent>
          <mc:Choice Requires="wps">
            <w:drawing>
              <wp:anchor distT="0" distB="0" distL="114300" distR="114300" simplePos="0" relativeHeight="251658246" behindDoc="0" locked="0" layoutInCell="1" allowOverlap="1" wp14:anchorId="746A5E29" wp14:editId="1A8CD726">
                <wp:simplePos x="0" y="0"/>
                <wp:positionH relativeFrom="column">
                  <wp:posOffset>2859405</wp:posOffset>
                </wp:positionH>
                <wp:positionV relativeFrom="paragraph">
                  <wp:posOffset>1917065</wp:posOffset>
                </wp:positionV>
                <wp:extent cx="1236980" cy="281940"/>
                <wp:effectExtent l="57150" t="57150" r="115570" b="118110"/>
                <wp:wrapTopAndBottom/>
                <wp:docPr id="39" name="Rectangle 1"/>
                <wp:cNvGraphicFramePr/>
                <a:graphic xmlns:a="http://schemas.openxmlformats.org/drawingml/2006/main">
                  <a:graphicData uri="http://schemas.microsoft.com/office/word/2010/wordprocessingShape">
                    <wps:wsp>
                      <wps:cNvSpPr/>
                      <wps:spPr bwMode="auto">
                        <a:xfrm>
                          <a:off x="0" y="0"/>
                          <a:ext cx="1236980" cy="281940"/>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FC6B0" id="Rectangle 1" o:spid="_x0000_s1026" style="position:absolute;margin-left:225.15pt;margin-top:150.95pt;width:97.4pt;height:22.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" filled="f" strokecolor="#ffc000" strokeweight="3pt">
                <v:shadow on="t" color="black" opacity="26214f" origin="-.5,-.5" offset=".74836mm,.74836mm"/>
                <v:textbox inset="14.4pt,11.52pt,14.4pt,11.52pt"/>
                <w10:wrap type="topAndBottom"/>
              </v:rect>
            </w:pict>
          </mc:Fallback>
        </mc:AlternateContent>
      </w:r>
      <w:r w:rsidRPr="002A67C8">
        <w:rPr>
          <w:rFonts w:ascii="Segoe UI Light" w:hAnsi="Segoe UI Light" w:cs="Segoe UI Light"/>
          <w:noProof/>
          <w:sz w:val="22"/>
          <w:szCs w:val="22"/>
          <w:lang w:eastAsia="en-GB"/>
        </w:rPr>
        <w:drawing>
          <wp:anchor distT="0" distB="0" distL="114300" distR="114300" simplePos="0" relativeHeight="251658245" behindDoc="0" locked="0" layoutInCell="1" allowOverlap="1" wp14:anchorId="7C615A55" wp14:editId="5A1041C1">
            <wp:simplePos x="0" y="0"/>
            <wp:positionH relativeFrom="margin">
              <wp:align>left</wp:align>
            </wp:positionH>
            <wp:positionV relativeFrom="paragraph">
              <wp:posOffset>688975</wp:posOffset>
            </wp:positionV>
            <wp:extent cx="4751070" cy="3052445"/>
            <wp:effectExtent l="19050" t="19050" r="11430" b="14605"/>
            <wp:wrapTopAndBottom/>
            <wp:docPr id="4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38"/>
                    <a:srcRect l="23841" t="15174" r="29392" b="25249"/>
                    <a:stretch/>
                  </pic:blipFill>
                  <pic:spPr>
                    <a:xfrm>
                      <a:off x="0" y="0"/>
                      <a:ext cx="4751070" cy="3052445"/>
                    </a:xfrm>
                    <a:prstGeom prst="rect">
                      <a:avLst/>
                    </a:prstGeom>
                    <a:ln>
                      <a:solidFill>
                        <a:schemeClr val="tx2">
                          <a:lumMod val="75000"/>
                        </a:schemeClr>
                      </a:solidFill>
                    </a:ln>
                  </pic:spPr>
                </pic:pic>
              </a:graphicData>
            </a:graphic>
            <wp14:sizeRelH relativeFrom="margin">
              <wp14:pctWidth>0</wp14:pctWidth>
            </wp14:sizeRelH>
            <wp14:sizeRelV relativeFrom="margin">
              <wp14:pctHeight>0</wp14:pctHeight>
            </wp14:sizeRelV>
          </wp:anchor>
        </w:drawing>
      </w:r>
      <w:r w:rsidR="00734DF9">
        <w:rPr>
          <w:rFonts w:ascii="Segoe UI Light" w:hAnsi="Segoe UI Light" w:cs="Segoe UI Light"/>
          <w:sz w:val="22"/>
          <w:szCs w:val="22"/>
        </w:rPr>
        <w:t>To use these notebooks</w:t>
      </w:r>
      <w:ins w:id="164" w:author="Ed Baker" w:date="2016-09-01T09:15:00Z">
        <w:r w:rsidR="00266D1B">
          <w:rPr>
            <w:rFonts w:ascii="Segoe UI Light" w:hAnsi="Segoe UI Light" w:cs="Segoe UI Light"/>
            <w:sz w:val="22"/>
            <w:szCs w:val="22"/>
          </w:rPr>
          <w:t>,</w:t>
        </w:r>
      </w:ins>
      <w:r w:rsidR="00734DF9">
        <w:rPr>
          <w:rFonts w:ascii="Segoe UI Light" w:hAnsi="Segoe UI Light" w:cs="Segoe UI Light"/>
          <w:sz w:val="22"/>
          <w:szCs w:val="22"/>
        </w:rPr>
        <w:t xml:space="preserve"> we need to extract the data to a format (.csv) that the notebooks can use and this can quickly be done with the export to CSV module which we’ll connect to the output of the second metadata module:</w:t>
      </w:r>
    </w:p>
    <w:p w14:paraId="2C5A2022" w14:textId="77777777" w:rsidR="002A67C8" w:rsidRDefault="002A67C8">
      <w:pPr>
        <w:rPr>
          <w:rFonts w:ascii="Segoe UI Light" w:hAnsi="Segoe UI Light" w:cs="Segoe UI Light"/>
          <w:sz w:val="22"/>
          <w:szCs w:val="22"/>
        </w:rPr>
      </w:pPr>
    </w:p>
    <w:p w14:paraId="525EE7B8" w14:textId="77777777" w:rsidR="002A67C8" w:rsidRDefault="00734DF9">
      <w:pPr>
        <w:rPr>
          <w:rFonts w:ascii="Segoe UI Light" w:hAnsi="Segoe UI Light" w:cs="Segoe UI Light"/>
          <w:sz w:val="22"/>
          <w:szCs w:val="22"/>
        </w:rPr>
      </w:pPr>
      <w:r>
        <w:rPr>
          <w:rFonts w:ascii="Segoe UI Light" w:hAnsi="Segoe UI Light" w:cs="Segoe UI Light"/>
          <w:sz w:val="22"/>
          <w:szCs w:val="22"/>
        </w:rPr>
        <w:t xml:space="preserve">Right click on the Export to CSV module and click Run Selected to just run that module.  </w:t>
      </w:r>
    </w:p>
    <w:p w14:paraId="1125CCA5" w14:textId="77777777" w:rsidR="002A67C8" w:rsidRDefault="002A67C8">
      <w:pPr>
        <w:rPr>
          <w:rFonts w:ascii="Segoe UI Light" w:hAnsi="Segoe UI Light" w:cs="Segoe UI Light"/>
          <w:sz w:val="22"/>
          <w:szCs w:val="22"/>
        </w:rPr>
      </w:pPr>
      <w:r>
        <w:rPr>
          <w:rFonts w:ascii="Segoe UI Light" w:hAnsi="Segoe UI Light" w:cs="Segoe UI Light"/>
          <w:sz w:val="22"/>
          <w:szCs w:val="22"/>
        </w:rPr>
        <w:br w:type="page"/>
      </w:r>
    </w:p>
    <w:p w14:paraId="44F708BA" w14:textId="1DEC6685" w:rsidR="00734DF9" w:rsidRDefault="00734DF9">
      <w:pPr>
        <w:rPr>
          <w:rFonts w:ascii="Segoe UI Light" w:hAnsi="Segoe UI Light" w:cs="Segoe UI Light"/>
          <w:sz w:val="22"/>
          <w:szCs w:val="22"/>
        </w:rPr>
      </w:pPr>
      <w:r>
        <w:rPr>
          <w:rFonts w:ascii="Segoe UI Light" w:hAnsi="Segoe UI Light" w:cs="Segoe UI Light"/>
          <w:sz w:val="22"/>
          <w:szCs w:val="22"/>
        </w:rPr>
        <w:lastRenderedPageBreak/>
        <w:t>When it’s finished right click again and select Open in a New Notebook -&gt; Python 2:</w:t>
      </w:r>
    </w:p>
    <w:p w14:paraId="637E0B35" w14:textId="4FED487F" w:rsidR="002A67C8" w:rsidRDefault="00E5349D">
      <w:pPr>
        <w:rPr>
          <w:rFonts w:ascii="Segoe UI Light" w:hAnsi="Segoe UI Light" w:cs="Segoe UI Light"/>
          <w:sz w:val="22"/>
          <w:szCs w:val="22"/>
        </w:rPr>
      </w:pPr>
      <w:r w:rsidRPr="00D27D85">
        <w:rPr>
          <w:rFonts w:ascii="Segoe UI Light" w:hAnsi="Segoe UI Light" w:cs="Segoe UI Light"/>
          <w:noProof/>
          <w:sz w:val="22"/>
          <w:szCs w:val="22"/>
          <w:lang w:eastAsia="en-GB"/>
        </w:rPr>
        <mc:AlternateContent>
          <mc:Choice Requires="wps">
            <w:drawing>
              <wp:anchor distT="0" distB="0" distL="114300" distR="114300" simplePos="0" relativeHeight="251658252" behindDoc="0" locked="0" layoutInCell="1" allowOverlap="1" wp14:anchorId="7CDB1288" wp14:editId="0560A166">
                <wp:simplePos x="0" y="0"/>
                <wp:positionH relativeFrom="column">
                  <wp:posOffset>2444038</wp:posOffset>
                </wp:positionH>
                <wp:positionV relativeFrom="paragraph">
                  <wp:posOffset>1854827</wp:posOffset>
                </wp:positionV>
                <wp:extent cx="1161232" cy="263662"/>
                <wp:effectExtent l="57150" t="57150" r="115570" b="117475"/>
                <wp:wrapNone/>
                <wp:docPr id="29" name="Rectangle 1"/>
                <wp:cNvGraphicFramePr/>
                <a:graphic xmlns:a="http://schemas.openxmlformats.org/drawingml/2006/main">
                  <a:graphicData uri="http://schemas.microsoft.com/office/word/2010/wordprocessingShape">
                    <wps:wsp>
                      <wps:cNvSpPr/>
                      <wps:spPr bwMode="auto">
                        <a:xfrm>
                          <a:off x="0" y="0"/>
                          <a:ext cx="1161232" cy="263662"/>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85F3A" id="Rectangle 1" o:spid="_x0000_s1026" style="position:absolute;margin-left:192.45pt;margin-top:146.05pt;width:91.45pt;height:20.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" filled="f" strokecolor="#ffc000" strokeweight="3pt">
                <v:shadow on="t" color="black" opacity="26214f" origin="-.5,-.5" offset=".74836mm,.74836mm"/>
                <v:textbox inset="14.4pt,11.52pt,14.4pt,11.52pt"/>
              </v:rect>
            </w:pict>
          </mc:Fallback>
        </mc:AlternateContent>
      </w:r>
      <w:r w:rsidR="002A67C8" w:rsidRPr="002A67C8">
        <w:rPr>
          <w:rFonts w:ascii="Segoe UI Light" w:hAnsi="Segoe UI Light" w:cs="Segoe UI Light"/>
          <w:noProof/>
          <w:sz w:val="22"/>
          <w:szCs w:val="22"/>
          <w:lang w:eastAsia="en-GB"/>
        </w:rPr>
        <w:drawing>
          <wp:inline distT="0" distB="0" distL="0" distR="0" wp14:anchorId="338562EA" wp14:editId="3797C45D">
            <wp:extent cx="3813596" cy="2572870"/>
            <wp:effectExtent l="19050" t="19050" r="15875" b="184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9"/>
                    <a:srcRect l="50591" t="43110" r="11042" b="13112"/>
                    <a:stretch/>
                  </pic:blipFill>
                  <pic:spPr>
                    <a:xfrm>
                      <a:off x="0" y="0"/>
                      <a:ext cx="3835865" cy="2587894"/>
                    </a:xfrm>
                    <a:prstGeom prst="rect">
                      <a:avLst/>
                    </a:prstGeom>
                    <a:ln>
                      <a:solidFill>
                        <a:schemeClr val="tx2">
                          <a:lumMod val="75000"/>
                        </a:schemeClr>
                      </a:solidFill>
                    </a:ln>
                  </pic:spPr>
                </pic:pic>
              </a:graphicData>
            </a:graphic>
          </wp:inline>
        </w:drawing>
      </w:r>
    </w:p>
    <w:p w14:paraId="4FF84D42" w14:textId="78F5B320" w:rsidR="002A67C8" w:rsidRDefault="00734DF9">
      <w:pPr>
        <w:rPr>
          <w:rFonts w:ascii="Segoe UI Light" w:hAnsi="Segoe UI Light" w:cs="Segoe UI Light"/>
          <w:sz w:val="22"/>
          <w:szCs w:val="22"/>
        </w:rPr>
      </w:pPr>
      <w:r>
        <w:rPr>
          <w:rFonts w:ascii="Segoe UI Light" w:hAnsi="Segoe UI Light" w:cs="Segoe UI Light"/>
          <w:sz w:val="22"/>
          <w:szCs w:val="22"/>
        </w:rPr>
        <w:t xml:space="preserve"> </w:t>
      </w:r>
      <w:r w:rsidR="002A67C8">
        <w:rPr>
          <w:rFonts w:ascii="Segoe UI Light" w:hAnsi="Segoe UI Light" w:cs="Segoe UI Light"/>
          <w:sz w:val="22"/>
          <w:szCs w:val="22"/>
        </w:rPr>
        <w:t>We’ll now be taken to a new browser window with our Notebook in:</w:t>
      </w:r>
    </w:p>
    <w:p w14:paraId="70CCE281" w14:textId="08E7AB10" w:rsidR="00D27D85" w:rsidRDefault="00D27D85">
      <w:pPr>
        <w:rPr>
          <w:rFonts w:ascii="Segoe UI Light" w:hAnsi="Segoe UI Light" w:cs="Segoe UI Light"/>
          <w:sz w:val="22"/>
          <w:szCs w:val="22"/>
        </w:rPr>
      </w:pPr>
      <w:r>
        <w:rPr>
          <w:noProof/>
          <w:lang w:eastAsia="en-GB"/>
        </w:rPr>
        <w:drawing>
          <wp:inline distT="0" distB="0" distL="0" distR="0" wp14:anchorId="52A00735" wp14:editId="4552C9CC">
            <wp:extent cx="5441577" cy="2142907"/>
            <wp:effectExtent l="19050" t="19050" r="2603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2158" cy="2147074"/>
                    </a:xfrm>
                    <a:prstGeom prst="rect">
                      <a:avLst/>
                    </a:prstGeom>
                    <a:ln>
                      <a:solidFill>
                        <a:schemeClr val="tx2">
                          <a:lumMod val="75000"/>
                        </a:schemeClr>
                      </a:solidFill>
                    </a:ln>
                  </pic:spPr>
                </pic:pic>
              </a:graphicData>
            </a:graphic>
          </wp:inline>
        </w:drawing>
      </w:r>
    </w:p>
    <w:p w14:paraId="153E75D7" w14:textId="191288C1" w:rsidR="00D27D85" w:rsidRDefault="004459A4">
      <w:pPr>
        <w:rPr>
          <w:rFonts w:ascii="Segoe UI Light" w:hAnsi="Segoe UI Light" w:cs="Segoe UI Light"/>
          <w:sz w:val="22"/>
          <w:szCs w:val="22"/>
        </w:rPr>
      </w:pPr>
      <w:r w:rsidRPr="004459A4">
        <w:rPr>
          <w:rFonts w:ascii="Segoe UI Light" w:hAnsi="Segoe UI Light" w:cs="Segoe UI Light"/>
          <w:noProof/>
          <w:sz w:val="22"/>
          <w:szCs w:val="22"/>
          <w:lang w:eastAsia="en-GB"/>
        </w:rPr>
        <w:drawing>
          <wp:anchor distT="0" distB="0" distL="0" distR="36195" simplePos="0" relativeHeight="251658248" behindDoc="1" locked="0" layoutInCell="1" allowOverlap="1" wp14:anchorId="5CD43384" wp14:editId="6370EB52">
            <wp:simplePos x="0" y="0"/>
            <wp:positionH relativeFrom="column">
              <wp:posOffset>2495208</wp:posOffset>
            </wp:positionH>
            <wp:positionV relativeFrom="paragraph">
              <wp:posOffset>425450</wp:posOffset>
            </wp:positionV>
            <wp:extent cx="223200" cy="187200"/>
            <wp:effectExtent l="0" t="0" r="5715" b="3810"/>
            <wp:wrapTight wrapText="bothSides">
              <wp:wrapPolygon edited="0">
                <wp:start x="0" y="0"/>
                <wp:lineTo x="0" y="19837"/>
                <wp:lineTo x="20308" y="19837"/>
                <wp:lineTo x="20308"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0">
                      <a:extLst>
                        <a:ext uri="{28A0092B-C50C-407E-A947-70E740481C1C}">
                          <a14:useLocalDpi xmlns:a14="http://schemas.microsoft.com/office/drawing/2010/main" val="0"/>
                        </a:ext>
                      </a:extLst>
                    </a:blip>
                    <a:srcRect l="13769" t="26324" r="83979" b="68853"/>
                    <a:stretch/>
                  </pic:blipFill>
                  <pic:spPr>
                    <a:xfrm>
                      <a:off x="0" y="0"/>
                      <a:ext cx="223200" cy="187200"/>
                    </a:xfrm>
                    <a:prstGeom prst="rect">
                      <a:avLst/>
                    </a:prstGeom>
                  </pic:spPr>
                </pic:pic>
              </a:graphicData>
            </a:graphic>
            <wp14:sizeRelH relativeFrom="margin">
              <wp14:pctWidth>0</wp14:pctWidth>
            </wp14:sizeRelH>
            <wp14:sizeRelV relativeFrom="margin">
              <wp14:pctHeight>0</wp14:pctHeight>
            </wp14:sizeRelV>
          </wp:anchor>
        </w:drawing>
      </w:r>
      <w:r w:rsidR="00D27D85">
        <w:rPr>
          <w:rFonts w:ascii="Segoe UI Light" w:hAnsi="Segoe UI Light" w:cs="Segoe UI Light"/>
          <w:sz w:val="22"/>
          <w:szCs w:val="22"/>
        </w:rPr>
        <w:t xml:space="preserve">Notice we already have a stub script in it which takes our data and loads it into a dataframe called frame.  The first thing we should do is rename our notebook to something meaningful as this notebook will persist in our ML workspace.  So </w:t>
      </w:r>
      <w:commentRangeStart w:id="165"/>
      <w:r w:rsidR="00D27D85">
        <w:rPr>
          <w:rFonts w:ascii="Segoe UI Light" w:hAnsi="Segoe UI Light" w:cs="Segoe UI Light"/>
          <w:sz w:val="22"/>
          <w:szCs w:val="22"/>
        </w:rPr>
        <w:t>rename</w:t>
      </w:r>
      <w:commentRangeEnd w:id="165"/>
      <w:r w:rsidR="0074539C">
        <w:rPr>
          <w:rStyle w:val="CommentReference"/>
        </w:rPr>
        <w:commentReference w:id="165"/>
      </w:r>
      <w:r w:rsidR="00D27D85">
        <w:rPr>
          <w:rFonts w:ascii="Segoe UI Light" w:hAnsi="Segoe UI Light" w:cs="Segoe UI Light"/>
          <w:sz w:val="22"/>
          <w:szCs w:val="22"/>
        </w:rPr>
        <w:t xml:space="preserve"> it </w:t>
      </w:r>
      <w:r>
        <w:rPr>
          <w:rFonts w:ascii="Segoe UI Light" w:hAnsi="Segoe UI Light" w:cs="Segoe UI Light"/>
          <w:sz w:val="22"/>
          <w:szCs w:val="22"/>
        </w:rPr>
        <w:t>click on save       and confirm</w:t>
      </w:r>
      <w:r w:rsidR="00D27D85">
        <w:rPr>
          <w:rFonts w:ascii="Segoe UI Light" w:hAnsi="Segoe UI Light" w:cs="Segoe UI Light"/>
          <w:sz w:val="22"/>
          <w:szCs w:val="22"/>
        </w:rPr>
        <w:t xml:space="preserve"> this by going back to the browser tab for ML studio and clicking on the Notebook icon on the left (it’s not yet renamed in the screenshot below):</w:t>
      </w:r>
    </w:p>
    <w:p w14:paraId="3855EA68" w14:textId="67F227C9" w:rsidR="00D0329D" w:rsidRDefault="00D27D85">
      <w:pPr>
        <w:rPr>
          <w:rFonts w:ascii="Segoe UI Light" w:hAnsi="Segoe UI Light" w:cs="Segoe UI Light"/>
          <w:sz w:val="22"/>
          <w:szCs w:val="22"/>
        </w:rPr>
      </w:pPr>
      <w:r w:rsidRPr="00D27D85">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58247" behindDoc="0" locked="0" layoutInCell="1" allowOverlap="1" wp14:anchorId="0E533A32" wp14:editId="4DDDC519">
                <wp:simplePos x="0" y="0"/>
                <wp:positionH relativeFrom="column">
                  <wp:posOffset>962150</wp:posOffset>
                </wp:positionH>
                <wp:positionV relativeFrom="paragraph">
                  <wp:posOffset>587903</wp:posOffset>
                </wp:positionV>
                <wp:extent cx="4618874" cy="274749"/>
                <wp:effectExtent l="57150" t="57150" r="106045" b="106680"/>
                <wp:wrapNone/>
                <wp:docPr id="53" name="Rectangle 1"/>
                <wp:cNvGraphicFramePr/>
                <a:graphic xmlns:a="http://schemas.openxmlformats.org/drawingml/2006/main">
                  <a:graphicData uri="http://schemas.microsoft.com/office/word/2010/wordprocessingShape">
                    <wps:wsp>
                      <wps:cNvSpPr/>
                      <wps:spPr bwMode="auto">
                        <a:xfrm>
                          <a:off x="0" y="0"/>
                          <a:ext cx="4618874" cy="274749"/>
                        </a:xfrm>
                        <a:prstGeom prst="rect">
                          <a:avLst/>
                        </a:prstGeom>
                        <a:noFill/>
                        <a:ln w="38100">
                          <a:solidFill>
                            <a:srgbClr val="FFC000"/>
                          </a:solidFill>
                          <a:headEnd type="none" w="med" len="med"/>
                          <a:tailEnd type="none" w="med" len="med"/>
                        </a:ln>
                        <a:effectLst>
                          <a:outerShdw blurRad="50800" dist="38100" dir="2700000" algn="tl"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CBCB4" id="Rectangle 1" o:spid="_x0000_s1026" style="position:absolute;margin-left:75.75pt;margin-top:46.3pt;width:363.7pt;height:21.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" filled="f" strokecolor="#ffc000" strokeweight="3pt">
                <v:shadow on="t" color="black" opacity="26214f" origin="-.5,-.5" offset=".74836mm,.74836mm"/>
                <v:textbox inset="14.4pt,11.52pt,14.4pt,11.52pt"/>
              </v:rect>
            </w:pict>
          </mc:Fallback>
        </mc:AlternateContent>
      </w:r>
      <w:r w:rsidRPr="00D27D85">
        <w:rPr>
          <w:rFonts w:ascii="Segoe UI Light" w:hAnsi="Segoe UI Light" w:cs="Segoe UI Light"/>
          <w:noProof/>
          <w:sz w:val="22"/>
          <w:szCs w:val="22"/>
          <w:lang w:eastAsia="en-GB"/>
        </w:rPr>
        <w:drawing>
          <wp:inline distT="0" distB="0" distL="0" distR="0" wp14:anchorId="3D7BB204" wp14:editId="363B9C0D">
            <wp:extent cx="5653597" cy="3035300"/>
            <wp:effectExtent l="19050" t="19050" r="23495" b="127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1833" cy="3039722"/>
                    </a:xfrm>
                    <a:prstGeom prst="rect">
                      <a:avLst/>
                    </a:prstGeom>
                    <a:ln>
                      <a:solidFill>
                        <a:schemeClr val="tx2">
                          <a:lumMod val="75000"/>
                        </a:schemeClr>
                      </a:solidFill>
                    </a:ln>
                  </pic:spPr>
                </pic:pic>
              </a:graphicData>
            </a:graphic>
          </wp:inline>
        </w:drawing>
      </w:r>
      <w:r w:rsidR="00D0329D">
        <w:rPr>
          <w:rFonts w:ascii="Segoe UI Light" w:hAnsi="Segoe UI Light" w:cs="Segoe UI Light"/>
          <w:sz w:val="22"/>
          <w:szCs w:val="22"/>
        </w:rPr>
        <w:br w:type="page"/>
      </w:r>
    </w:p>
    <w:p w14:paraId="25BAA20A" w14:textId="538B1138" w:rsidR="00D27D85" w:rsidRDefault="004459A4">
      <w:pPr>
        <w:rPr>
          <w:rFonts w:ascii="Segoe UI Light" w:hAnsi="Segoe UI Light" w:cs="Segoe UI Light"/>
          <w:sz w:val="22"/>
          <w:szCs w:val="22"/>
        </w:rPr>
      </w:pPr>
      <w:r w:rsidRPr="004459A4">
        <w:rPr>
          <w:rFonts w:ascii="Segoe UI Light" w:hAnsi="Segoe UI Light" w:cs="Segoe UI Light"/>
          <w:noProof/>
          <w:sz w:val="22"/>
          <w:szCs w:val="22"/>
          <w:lang w:eastAsia="en-GB"/>
        </w:rPr>
        <w:lastRenderedPageBreak/>
        <w:drawing>
          <wp:anchor distT="0" distB="0" distL="0" distR="36195" simplePos="0" relativeHeight="251658249" behindDoc="1" locked="0" layoutInCell="1" allowOverlap="1" wp14:anchorId="0FF457B5" wp14:editId="638472FB">
            <wp:simplePos x="0" y="0"/>
            <wp:positionH relativeFrom="column">
              <wp:posOffset>1595120</wp:posOffset>
            </wp:positionH>
            <wp:positionV relativeFrom="paragraph">
              <wp:posOffset>432435</wp:posOffset>
            </wp:positionV>
            <wp:extent cx="229870" cy="219075"/>
            <wp:effectExtent l="0" t="0" r="0" b="9525"/>
            <wp:wrapTight wrapText="bothSides">
              <wp:wrapPolygon edited="0">
                <wp:start x="0" y="0"/>
                <wp:lineTo x="0" y="20661"/>
                <wp:lineTo x="19691" y="20661"/>
                <wp:lineTo x="19691" y="0"/>
                <wp:lineTo x="0" y="0"/>
              </wp:wrapPolygon>
            </wp:wrapTight>
            <wp:docPr id="175274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0">
                      <a:extLst>
                        <a:ext uri="{28A0092B-C50C-407E-A947-70E740481C1C}">
                          <a14:useLocalDpi xmlns:a14="http://schemas.microsoft.com/office/drawing/2010/main" val="0"/>
                        </a:ext>
                      </a:extLst>
                    </a:blip>
                    <a:srcRect l="28203" t="26324" r="69793" b="68853"/>
                    <a:stretch/>
                  </pic:blipFill>
                  <pic:spPr>
                    <a:xfrm>
                      <a:off x="0" y="0"/>
                      <a:ext cx="229870" cy="219075"/>
                    </a:xfrm>
                    <a:prstGeom prst="rect">
                      <a:avLst/>
                    </a:prstGeom>
                  </pic:spPr>
                </pic:pic>
              </a:graphicData>
            </a:graphic>
            <wp14:sizeRelH relativeFrom="margin">
              <wp14:pctWidth>0</wp14:pctWidth>
            </wp14:sizeRelH>
            <wp14:sizeRelV relativeFrom="margin">
              <wp14:pctHeight>0</wp14:pctHeight>
            </wp14:sizeRelV>
          </wp:anchor>
        </w:drawing>
      </w:r>
      <w:r w:rsidR="00D27D85">
        <w:rPr>
          <w:rFonts w:ascii="Segoe UI Light" w:hAnsi="Segoe UI Light" w:cs="Segoe UI Light"/>
          <w:sz w:val="22"/>
          <w:szCs w:val="22"/>
        </w:rPr>
        <w:t xml:space="preserve">We can now go back to the </w:t>
      </w:r>
      <w:r w:rsidR="0062040F">
        <w:rPr>
          <w:rFonts w:ascii="Segoe UI Light" w:hAnsi="Segoe UI Light" w:cs="Segoe UI Light"/>
          <w:sz w:val="22"/>
          <w:szCs w:val="22"/>
        </w:rPr>
        <w:t>Notebook tab and add some of our own code.  Firstly</w:t>
      </w:r>
      <w:ins w:id="166" w:author="Ed Baker" w:date="2016-09-01T09:16:00Z">
        <w:r w:rsidR="00266D1B">
          <w:rPr>
            <w:rFonts w:ascii="Segoe UI Light" w:hAnsi="Segoe UI Light" w:cs="Segoe UI Light"/>
            <w:sz w:val="22"/>
            <w:szCs w:val="22"/>
          </w:rPr>
          <w:t>,</w:t>
        </w:r>
      </w:ins>
      <w:r w:rsidR="0062040F">
        <w:rPr>
          <w:rFonts w:ascii="Segoe UI Light" w:hAnsi="Segoe UI Light" w:cs="Segoe UI Light"/>
          <w:sz w:val="22"/>
          <w:szCs w:val="22"/>
        </w:rPr>
        <w:t xml:space="preserve"> we need to run the cell with the existing code in to load the dataframe with data from our experiment which we do by setting focus on the cell and clicking on th</w:t>
      </w:r>
      <w:r>
        <w:rPr>
          <w:rFonts w:ascii="Segoe UI Light" w:hAnsi="Segoe UI Light" w:cs="Segoe UI Light"/>
          <w:sz w:val="22"/>
          <w:szCs w:val="22"/>
        </w:rPr>
        <w:t>e run  i</w:t>
      </w:r>
      <w:r w:rsidR="0062040F">
        <w:rPr>
          <w:rFonts w:ascii="Segoe UI Light" w:hAnsi="Segoe UI Light" w:cs="Segoe UI Light"/>
          <w:sz w:val="22"/>
          <w:szCs w:val="22"/>
        </w:rPr>
        <w:t xml:space="preserve">con in the top toolbar. </w:t>
      </w:r>
    </w:p>
    <w:p w14:paraId="2FEA82D2" w14:textId="77777777" w:rsidR="003B53BA" w:rsidRDefault="003B53BA">
      <w:pPr>
        <w:rPr>
          <w:rFonts w:ascii="Segoe UI Light" w:hAnsi="Segoe UI Light" w:cs="Segoe UI Light"/>
          <w:sz w:val="22"/>
          <w:szCs w:val="22"/>
        </w:rPr>
      </w:pPr>
      <w:r>
        <w:rPr>
          <w:rFonts w:ascii="Segoe UI Light" w:hAnsi="Segoe UI Light" w:cs="Segoe UI Light"/>
          <w:sz w:val="22"/>
          <w:szCs w:val="22"/>
        </w:rPr>
        <w:t xml:space="preserve">In the second cell there is just the word frame and if we want to see a sample of our data we should change this to </w:t>
      </w:r>
    </w:p>
    <w:p w14:paraId="28522E14" w14:textId="2452B266" w:rsidR="003B53BA" w:rsidRPr="00020047" w:rsidRDefault="003B53BA">
      <w:pPr>
        <w:rPr>
          <w:rFonts w:ascii="Lucida Console" w:hAnsi="Lucida Console" w:cs="Segoe UI Light"/>
        </w:rPr>
      </w:pPr>
      <w:r w:rsidRPr="00020047">
        <w:rPr>
          <w:rFonts w:ascii="Lucida Console" w:hAnsi="Lucida Console" w:cs="Segoe UI Light"/>
          <w:color w:val="538135" w:themeColor="accent6" w:themeShade="BF"/>
        </w:rPr>
        <w:t>print</w:t>
      </w:r>
      <w:r w:rsidRPr="00020047">
        <w:rPr>
          <w:rFonts w:ascii="Lucida Console" w:hAnsi="Lucida Console" w:cs="Segoe UI Light"/>
        </w:rPr>
        <w:t xml:space="preserve"> frame</w:t>
      </w:r>
      <w:r w:rsidR="00020047" w:rsidRPr="00020047">
        <w:rPr>
          <w:rFonts w:ascii="Lucida Console" w:hAnsi="Lucida Console" w:cs="Segoe UI Light"/>
        </w:rPr>
        <w:t xml:space="preserve"> </w:t>
      </w:r>
    </w:p>
    <w:p w14:paraId="506B7C48" w14:textId="7AF6F80F" w:rsidR="003B53BA" w:rsidRDefault="00020047">
      <w:pPr>
        <w:rPr>
          <w:rFonts w:ascii="Segoe UI Light" w:hAnsi="Segoe UI Light" w:cs="Segoe UI Light"/>
          <w:sz w:val="22"/>
          <w:szCs w:val="22"/>
        </w:rPr>
      </w:pPr>
      <w:r>
        <w:rPr>
          <w:rFonts w:ascii="Segoe UI Light" w:hAnsi="Segoe UI Light" w:cs="Segoe UI Light"/>
          <w:sz w:val="22"/>
          <w:szCs w:val="22"/>
        </w:rPr>
        <w:t xml:space="preserve">and click the run icon to get back a sample of our data: </w:t>
      </w:r>
    </w:p>
    <w:p w14:paraId="587A461F" w14:textId="46D42FA5" w:rsidR="003B53BA" w:rsidRDefault="003B53BA">
      <w:pPr>
        <w:rPr>
          <w:rFonts w:ascii="Segoe UI Light" w:hAnsi="Segoe UI Light" w:cs="Segoe UI Light"/>
          <w:sz w:val="22"/>
          <w:szCs w:val="22"/>
        </w:rPr>
      </w:pPr>
      <w:r>
        <w:rPr>
          <w:noProof/>
          <w:lang w:eastAsia="en-GB"/>
        </w:rPr>
        <w:drawing>
          <wp:inline distT="0" distB="0" distL="0" distR="0" wp14:anchorId="6D9D0EB3" wp14:editId="1110A69B">
            <wp:extent cx="6479540" cy="2165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2165985"/>
                    </a:xfrm>
                    <a:prstGeom prst="rect">
                      <a:avLst/>
                    </a:prstGeom>
                  </pic:spPr>
                </pic:pic>
              </a:graphicData>
            </a:graphic>
          </wp:inline>
        </w:drawing>
      </w:r>
    </w:p>
    <w:p w14:paraId="21FA3733" w14:textId="76AA92E9" w:rsidR="00020047" w:rsidRDefault="003B53BA">
      <w:pPr>
        <w:rPr>
          <w:rFonts w:ascii="Segoe UI Light" w:hAnsi="Segoe UI Light" w:cs="Segoe UI Light"/>
          <w:sz w:val="22"/>
          <w:szCs w:val="22"/>
        </w:rPr>
      </w:pPr>
      <w:r>
        <w:rPr>
          <w:rFonts w:ascii="Segoe UI Light" w:hAnsi="Segoe UI Light" w:cs="Segoe UI Light"/>
          <w:sz w:val="22"/>
          <w:szCs w:val="22"/>
        </w:rPr>
        <w:t>What we can do now is use any of the many libraries and function in Python to analyse this data without any further effort.  In this case let</w:t>
      </w:r>
      <w:r w:rsidR="00020047">
        <w:rPr>
          <w:rFonts w:ascii="Segoe UI Light" w:hAnsi="Segoe UI Light" w:cs="Segoe UI Light"/>
          <w:sz w:val="22"/>
          <w:szCs w:val="22"/>
        </w:rPr>
        <w:t>’</w:t>
      </w:r>
      <w:r>
        <w:rPr>
          <w:rFonts w:ascii="Segoe UI Light" w:hAnsi="Segoe UI Light" w:cs="Segoe UI Light"/>
          <w:sz w:val="22"/>
          <w:szCs w:val="22"/>
        </w:rPr>
        <w:t>s see how the various features correlate with each other.  This plot only works against numerical data to which statistics can be applied so we’ll need to exclude the carrier and use a separate data frame for this</w:t>
      </w:r>
      <w:r w:rsidR="00020047">
        <w:rPr>
          <w:rFonts w:ascii="Segoe UI Light" w:hAnsi="Segoe UI Light" w:cs="Segoe UI Light"/>
          <w:sz w:val="22"/>
          <w:szCs w:val="22"/>
        </w:rPr>
        <w:t>.</w:t>
      </w:r>
    </w:p>
    <w:p w14:paraId="007E1C0B" w14:textId="197ADA24" w:rsidR="00020047" w:rsidRDefault="00020047">
      <w:pPr>
        <w:rPr>
          <w:rFonts w:ascii="Segoe UI Light" w:hAnsi="Segoe UI Light" w:cs="Segoe UI Light"/>
          <w:sz w:val="22"/>
          <w:szCs w:val="22"/>
        </w:rPr>
      </w:pPr>
      <w:r>
        <w:rPr>
          <w:rFonts w:ascii="Segoe UI Light" w:hAnsi="Segoe UI Light" w:cs="Segoe UI Light"/>
          <w:sz w:val="22"/>
          <w:szCs w:val="22"/>
        </w:rPr>
        <w:t>Create a new cell in the notebook and enter this code</w:t>
      </w:r>
    </w:p>
    <w:p w14:paraId="3998A9A0" w14:textId="77777777" w:rsidR="00020047" w:rsidRPr="00020047" w:rsidRDefault="00020047" w:rsidP="00020047">
      <w:pPr>
        <w:rPr>
          <w:rFonts w:ascii="Lucida Console" w:hAnsi="Lucida Console" w:cs="Segoe UI Light"/>
        </w:rPr>
      </w:pPr>
      <w:r w:rsidRPr="00020047">
        <w:rPr>
          <w:rFonts w:ascii="Lucida Console" w:hAnsi="Lucida Console" w:cs="Segoe UI Light"/>
        </w:rPr>
        <w:t>correlationFrame = frame.drop(</w:t>
      </w:r>
      <w:r w:rsidRPr="00020047">
        <w:rPr>
          <w:rFonts w:ascii="Lucida Console" w:hAnsi="Lucida Console" w:cs="Segoe UI Light"/>
          <w:color w:val="C00000"/>
        </w:rPr>
        <w:t>"Carrier"</w:t>
      </w:r>
      <w:r w:rsidRPr="00020047">
        <w:rPr>
          <w:rFonts w:ascii="Lucida Console" w:hAnsi="Lucida Console" w:cs="Segoe UI Light"/>
        </w:rPr>
        <w:t>, axis=1)</w:t>
      </w:r>
    </w:p>
    <w:p w14:paraId="190F61EF" w14:textId="73413081" w:rsidR="00020047" w:rsidRPr="00020047" w:rsidRDefault="00020047" w:rsidP="00020047">
      <w:pPr>
        <w:rPr>
          <w:rFonts w:ascii="Lucida Console" w:hAnsi="Lucida Console" w:cs="Segoe UI Light"/>
        </w:rPr>
      </w:pPr>
      <w:r w:rsidRPr="00020047">
        <w:rPr>
          <w:rFonts w:ascii="Lucida Console" w:hAnsi="Lucida Console" w:cs="Segoe UI Light"/>
          <w:color w:val="385623" w:themeColor="accent6" w:themeShade="80"/>
        </w:rPr>
        <w:t>print</w:t>
      </w:r>
      <w:r w:rsidRPr="00020047">
        <w:rPr>
          <w:rFonts w:ascii="Lucida Console" w:hAnsi="Lucida Console" w:cs="Segoe UI Light"/>
        </w:rPr>
        <w:t xml:space="preserve"> correlationFrame</w:t>
      </w:r>
    </w:p>
    <w:p w14:paraId="18AF58D0" w14:textId="77777777" w:rsidR="00020047" w:rsidRDefault="00020047" w:rsidP="00020047">
      <w:pPr>
        <w:rPr>
          <w:rFonts w:ascii="Segoe UI Light" w:hAnsi="Segoe UI Light" w:cs="Segoe UI Light"/>
          <w:sz w:val="22"/>
          <w:szCs w:val="22"/>
        </w:rPr>
      </w:pPr>
      <w:r>
        <w:rPr>
          <w:rFonts w:ascii="Segoe UI Light" w:hAnsi="Segoe UI Light" w:cs="Segoe UI Light"/>
          <w:sz w:val="22"/>
          <w:szCs w:val="22"/>
        </w:rPr>
        <w:t>and run this.</w:t>
      </w:r>
    </w:p>
    <w:p w14:paraId="26EEB46F" w14:textId="51AE72CA" w:rsidR="00020047" w:rsidRDefault="00020047" w:rsidP="00020047">
      <w:pPr>
        <w:rPr>
          <w:rFonts w:ascii="Segoe UI Light" w:hAnsi="Segoe UI Light" w:cs="Segoe UI Light"/>
          <w:sz w:val="22"/>
          <w:szCs w:val="22"/>
        </w:rPr>
      </w:pPr>
      <w:r>
        <w:rPr>
          <w:rFonts w:ascii="Segoe UI Light" w:hAnsi="Segoe UI Light" w:cs="Segoe UI Light"/>
          <w:sz w:val="22"/>
          <w:szCs w:val="22"/>
        </w:rPr>
        <w:t>We can then use this to do our correlation plot but before we do we’ll need to bring in some libraries, so add a new cell and enter this:</w:t>
      </w:r>
    </w:p>
    <w:p w14:paraId="27875D46"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pip</w:t>
      </w:r>
    </w:p>
    <w:p w14:paraId="2C7694D6" w14:textId="43FFB92A"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pandas</w:t>
      </w:r>
    </w:p>
    <w:p w14:paraId="76CD9DFD"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numpy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np</w:t>
      </w:r>
    </w:p>
    <w:p w14:paraId="4932DE5B"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import</w:t>
      </w:r>
      <w:r w:rsidRPr="00020047">
        <w:rPr>
          <w:rFonts w:ascii="Lucida Console" w:hAnsi="Lucida Console" w:cs="Segoe UI Light"/>
        </w:rPr>
        <w:t xml:space="preserve"> pandas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pd</w:t>
      </w:r>
    </w:p>
    <w:p w14:paraId="3F89352E"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matplotlib</w:t>
      </w:r>
    </w:p>
    <w:p w14:paraId="0DCA03AD"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rPr>
        <w:t>matplotlib.use(</w:t>
      </w:r>
      <w:r w:rsidRPr="00546CAF">
        <w:rPr>
          <w:rFonts w:ascii="Lucida Console" w:hAnsi="Lucida Console" w:cs="Segoe UI Light"/>
          <w:color w:val="C00000"/>
        </w:rPr>
        <w:t>"agg"</w:t>
      </w:r>
      <w:r w:rsidRPr="00020047">
        <w:rPr>
          <w:rFonts w:ascii="Lucida Console" w:hAnsi="Lucida Console" w:cs="Segoe UI Light"/>
        </w:rPr>
        <w:t xml:space="preserve">)  </w:t>
      </w:r>
    </w:p>
    <w:p w14:paraId="446F4BEF" w14:textId="19FBAEC9" w:rsidR="00020047" w:rsidRPr="00020047" w:rsidRDefault="00020047" w:rsidP="00020047">
      <w:pPr>
        <w:spacing w:after="80"/>
        <w:rPr>
          <w:rFonts w:ascii="Lucida Console" w:hAnsi="Lucida Console" w:cs="Segoe UI Light"/>
        </w:rPr>
      </w:pPr>
      <w:r w:rsidRPr="00020047">
        <w:rPr>
          <w:rFonts w:ascii="Lucida Console" w:hAnsi="Lucida Console" w:cs="Segoe UI Light"/>
          <w:color w:val="385623" w:themeColor="accent6" w:themeShade="80"/>
        </w:rPr>
        <w:t xml:space="preserve">import </w:t>
      </w:r>
      <w:r w:rsidRPr="00020047">
        <w:rPr>
          <w:rFonts w:ascii="Lucida Console" w:hAnsi="Lucida Console" w:cs="Segoe UI Light"/>
        </w:rPr>
        <w:t xml:space="preserve">matplotlib.pyplot </w:t>
      </w:r>
      <w:r w:rsidRPr="00546CAF">
        <w:rPr>
          <w:rFonts w:ascii="Lucida Console" w:hAnsi="Lucida Console" w:cs="Segoe UI Light"/>
          <w:color w:val="385623" w:themeColor="accent6" w:themeShade="80"/>
        </w:rPr>
        <w:t>as</w:t>
      </w:r>
      <w:r w:rsidRPr="00020047">
        <w:rPr>
          <w:rFonts w:ascii="Lucida Console" w:hAnsi="Lucida Console" w:cs="Segoe UI Light"/>
        </w:rPr>
        <w:t xml:space="preserve"> </w:t>
      </w:r>
      <w:commentRangeStart w:id="167"/>
      <w:r w:rsidRPr="00020047">
        <w:rPr>
          <w:rFonts w:ascii="Lucida Console" w:hAnsi="Lucida Console" w:cs="Segoe UI Light"/>
        </w:rPr>
        <w:t>plt</w:t>
      </w:r>
      <w:commentRangeEnd w:id="167"/>
      <w:r w:rsidR="00CC4E61">
        <w:rPr>
          <w:rStyle w:val="CommentReference"/>
        </w:rPr>
        <w:commentReference w:id="167"/>
      </w:r>
    </w:p>
    <w:p w14:paraId="752F03A6" w14:textId="381C885B" w:rsidR="00020047" w:rsidRDefault="00DA3D97">
      <w:pPr>
        <w:rPr>
          <w:rFonts w:ascii="Segoe UI Light" w:hAnsi="Segoe UI Light" w:cs="Segoe UI Light"/>
          <w:sz w:val="22"/>
          <w:szCs w:val="22"/>
        </w:rPr>
      </w:pPr>
      <w:ins w:id="168" w:author="Andrew Fryer (@DEEPFAT)" w:date="2016-09-10T16:47:00Z">
        <w:r>
          <w:rPr>
            <w:rFonts w:ascii="Segoe UI Light" w:hAnsi="Segoe UI Light" w:cs="Segoe UI Light"/>
            <w:sz w:val="22"/>
            <w:szCs w:val="22"/>
          </w:rPr>
          <w:t>#</w:t>
        </w:r>
      </w:ins>
      <w:r w:rsidR="00020047">
        <w:rPr>
          <w:rFonts w:ascii="Segoe UI Light" w:hAnsi="Segoe UI Light" w:cs="Segoe UI Light"/>
          <w:sz w:val="22"/>
          <w:szCs w:val="22"/>
        </w:rPr>
        <w:t>Now we have these libraries we can create the plot itself:</w:t>
      </w:r>
    </w:p>
    <w:p w14:paraId="2DF79833"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rPr>
        <w:t xml:space="preserve">cm=correlationFrame.corr() </w:t>
      </w:r>
    </w:p>
    <w:p w14:paraId="0E96ABBB" w14:textId="77777777" w:rsidR="00020047" w:rsidRPr="00020047" w:rsidRDefault="00020047" w:rsidP="00020047">
      <w:pPr>
        <w:spacing w:after="80"/>
        <w:rPr>
          <w:rFonts w:ascii="Lucida Console" w:hAnsi="Lucida Console" w:cs="Segoe UI Light"/>
        </w:rPr>
      </w:pPr>
      <w:r w:rsidRPr="00020047">
        <w:rPr>
          <w:rFonts w:ascii="Lucida Console" w:hAnsi="Lucida Console" w:cs="Segoe UI Light"/>
        </w:rPr>
        <w:t>fig=plt.figure()</w:t>
      </w:r>
    </w:p>
    <w:p w14:paraId="4546D82F" w14:textId="77777777" w:rsidR="00020047" w:rsidRPr="00020047" w:rsidRDefault="00020047" w:rsidP="00020047">
      <w:pPr>
        <w:spacing w:after="80"/>
        <w:rPr>
          <w:rFonts w:ascii="Lucida Console" w:hAnsi="Lucida Console" w:cs="Segoe UI Light"/>
          <w:color w:val="385623" w:themeColor="accent6" w:themeShade="80"/>
        </w:rPr>
      </w:pPr>
      <w:r w:rsidRPr="00020047">
        <w:rPr>
          <w:rFonts w:ascii="Lucida Console" w:hAnsi="Lucida Console" w:cs="Segoe UI Light"/>
        </w:rPr>
        <w:t>plt.imshow(cm,interpolation=</w:t>
      </w:r>
      <w:r w:rsidRPr="00020047">
        <w:rPr>
          <w:rFonts w:ascii="Lucida Console" w:hAnsi="Lucida Console" w:cs="Segoe UI Light"/>
          <w:color w:val="C00000"/>
        </w:rPr>
        <w:t>'nearest'</w:t>
      </w:r>
      <w:r w:rsidRPr="00020047">
        <w:rPr>
          <w:rFonts w:ascii="Lucida Console" w:hAnsi="Lucida Console" w:cs="Segoe UI Light"/>
        </w:rPr>
        <w:t>)</w:t>
      </w:r>
    </w:p>
    <w:p w14:paraId="49E06634" w14:textId="22AEFA07" w:rsidR="00020047" w:rsidRPr="00020047" w:rsidRDefault="00020047" w:rsidP="00020047">
      <w:pPr>
        <w:spacing w:after="80"/>
        <w:rPr>
          <w:rFonts w:ascii="Lucida Console" w:hAnsi="Lucida Console" w:cs="Segoe UI Light"/>
          <w:color w:val="385623" w:themeColor="accent6" w:themeShade="80"/>
        </w:rPr>
      </w:pPr>
      <w:r w:rsidRPr="00020047">
        <w:rPr>
          <w:rFonts w:ascii="Lucida Console" w:hAnsi="Lucida Console" w:cs="Segoe UI Light"/>
        </w:rPr>
        <w:t>plt.xticks(</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Pr>
          <w:rFonts w:ascii="Lucida Console" w:hAnsi="Lucida Console" w:cs="Segoe UI Light"/>
        </w:rPr>
        <w:t>cm.columns.</w:t>
      </w:r>
      <w:commentRangeStart w:id="169"/>
      <w:r>
        <w:rPr>
          <w:rFonts w:ascii="Lucida Console" w:hAnsi="Lucida Console" w:cs="Segoe UI Light"/>
        </w:rPr>
        <w:t>va</w:t>
      </w:r>
      <w:del w:id="170" w:author="Ed Baker" w:date="2016-09-02T09:24:00Z">
        <w:r w:rsidRPr="00020047" w:rsidDel="00CC4E61">
          <w:rPr>
            <w:rFonts w:ascii="Lucida Console" w:hAnsi="Lucida Console" w:cs="Segoe UI Light"/>
          </w:rPr>
          <w:delText>a</w:delText>
        </w:r>
      </w:del>
      <w:r w:rsidRPr="00020047">
        <w:rPr>
          <w:rFonts w:ascii="Lucida Console" w:hAnsi="Lucida Console" w:cs="Segoe UI Light"/>
        </w:rPr>
        <w:t>lues</w:t>
      </w:r>
      <w:commentRangeEnd w:id="169"/>
      <w:r w:rsidR="00CC4E61">
        <w:rPr>
          <w:rStyle w:val="CommentReference"/>
        </w:rPr>
        <w:commentReference w:id="169"/>
      </w:r>
      <w:r w:rsidRPr="00020047">
        <w:rPr>
          <w:rFonts w:ascii="Lucida Console" w:hAnsi="Lucida Console" w:cs="Segoe UI Light"/>
        </w:rPr>
        <w:t>), rotation=</w:t>
      </w:r>
      <w:r w:rsidRPr="00020047">
        <w:rPr>
          <w:rFonts w:ascii="Lucida Console" w:hAnsi="Lucida Console" w:cs="Segoe UI Light"/>
          <w:color w:val="A8D08D" w:themeColor="accent6" w:themeTint="99"/>
        </w:rPr>
        <w:t>90</w:t>
      </w:r>
      <w:r w:rsidRPr="00020047">
        <w:rPr>
          <w:rFonts w:ascii="Lucida Console" w:hAnsi="Lucida Console" w:cs="Segoe UI Light"/>
        </w:rPr>
        <w:t>)</w:t>
      </w:r>
    </w:p>
    <w:p w14:paraId="40BDBEA5" w14:textId="77777777" w:rsidR="00020047" w:rsidRPr="00020047" w:rsidRDefault="00020047" w:rsidP="00020047">
      <w:pPr>
        <w:spacing w:after="80"/>
        <w:rPr>
          <w:rFonts w:ascii="Lucida Console" w:hAnsi="Lucida Console" w:cs="Segoe UI Light"/>
          <w:color w:val="385623" w:themeColor="accent6" w:themeShade="80"/>
        </w:rPr>
      </w:pPr>
      <w:r w:rsidRPr="00020047">
        <w:rPr>
          <w:rFonts w:ascii="Lucida Console" w:hAnsi="Lucida Console" w:cs="Segoe UI Light"/>
        </w:rPr>
        <w:t>plt.yticks(</w:t>
      </w:r>
      <w:r w:rsidRPr="00020047">
        <w:rPr>
          <w:rFonts w:ascii="Lucida Console" w:hAnsi="Lucida Console" w:cs="Segoe UI Light"/>
          <w:color w:val="385623" w:themeColor="accent6" w:themeShade="80"/>
        </w:rPr>
        <w:t>list</w:t>
      </w:r>
      <w:r w:rsidRPr="00020047">
        <w:rPr>
          <w:rFonts w:ascii="Lucida Console" w:hAnsi="Lucida Console" w:cs="Segoe UI Light"/>
        </w:rPr>
        <w:t>(</w:t>
      </w:r>
      <w:r w:rsidRPr="00020047">
        <w:rPr>
          <w:rFonts w:ascii="Lucida Console" w:hAnsi="Lucida Console" w:cs="Segoe UI Light"/>
          <w:color w:val="385623" w:themeColor="accent6" w:themeShade="80"/>
        </w:rPr>
        <w:t>range</w:t>
      </w:r>
      <w:r w:rsidRPr="00020047">
        <w:rPr>
          <w:rFonts w:ascii="Lucida Console" w:hAnsi="Lucida Console" w:cs="Segoe UI Light"/>
        </w:rPr>
        <w:t>(0,</w:t>
      </w:r>
      <w:r w:rsidRPr="00020047">
        <w:rPr>
          <w:rFonts w:ascii="Lucida Console" w:hAnsi="Lucida Console" w:cs="Segoe UI Light"/>
          <w:color w:val="385623" w:themeColor="accent6" w:themeShade="80"/>
        </w:rPr>
        <w:t>len</w:t>
      </w:r>
      <w:r w:rsidRPr="00020047">
        <w:rPr>
          <w:rFonts w:ascii="Lucida Console" w:hAnsi="Lucida Console" w:cs="Segoe UI Light"/>
        </w:rPr>
        <w:t>(cm.columns))),</w:t>
      </w:r>
      <w:r w:rsidRPr="00020047">
        <w:rPr>
          <w:rFonts w:ascii="Lucida Console" w:hAnsi="Lucida Console" w:cs="Segoe UI Light"/>
          <w:color w:val="385623" w:themeColor="accent6" w:themeShade="80"/>
        </w:rPr>
        <w:t>list</w:t>
      </w:r>
      <w:r w:rsidRPr="00020047">
        <w:rPr>
          <w:rFonts w:ascii="Lucida Console" w:hAnsi="Lucida Console" w:cs="Segoe UI Light"/>
        </w:rPr>
        <w:t xml:space="preserve">(cm.columns.values)) </w:t>
      </w:r>
    </w:p>
    <w:p w14:paraId="5534B4A4" w14:textId="4A478D0B" w:rsidR="003B53BA" w:rsidRPr="00020047" w:rsidRDefault="00020047" w:rsidP="00020047">
      <w:pPr>
        <w:spacing w:after="80"/>
        <w:rPr>
          <w:rFonts w:ascii="Lucida Console" w:hAnsi="Lucida Console" w:cs="Segoe UI Light"/>
        </w:rPr>
      </w:pPr>
      <w:r w:rsidRPr="00020047">
        <w:rPr>
          <w:rFonts w:ascii="Lucida Console" w:hAnsi="Lucida Console" w:cs="Segoe UI Light"/>
        </w:rPr>
        <w:t>plt.colorbar()</w:t>
      </w:r>
      <w:r w:rsidR="003B53BA" w:rsidRPr="00020047">
        <w:rPr>
          <w:rFonts w:ascii="Lucida Console" w:hAnsi="Lucida Console" w:cs="Segoe UI Light"/>
        </w:rPr>
        <w:t xml:space="preserve"> </w:t>
      </w:r>
    </w:p>
    <w:p w14:paraId="306DDD09" w14:textId="77777777" w:rsidR="003B53BA" w:rsidRDefault="003B53BA">
      <w:pPr>
        <w:rPr>
          <w:rFonts w:ascii="Segoe UI Light" w:hAnsi="Segoe UI Light" w:cs="Segoe UI Light"/>
          <w:sz w:val="22"/>
          <w:szCs w:val="22"/>
        </w:rPr>
      </w:pPr>
    </w:p>
    <w:p w14:paraId="73410FBB" w14:textId="77777777" w:rsidR="000A6792" w:rsidRDefault="000A6792">
      <w:pPr>
        <w:rPr>
          <w:rFonts w:ascii="Segoe UI Light" w:hAnsi="Segoe UI Light" w:cs="Segoe UI Light"/>
          <w:sz w:val="22"/>
          <w:szCs w:val="22"/>
        </w:rPr>
      </w:pPr>
    </w:p>
    <w:p w14:paraId="6E0D57C0" w14:textId="77777777" w:rsidR="000A6792" w:rsidRDefault="000A6792">
      <w:pPr>
        <w:rPr>
          <w:rFonts w:ascii="Segoe UI Light" w:hAnsi="Segoe UI Light" w:cs="Segoe UI Light"/>
          <w:sz w:val="22"/>
          <w:szCs w:val="22"/>
        </w:rPr>
      </w:pPr>
      <w:r>
        <w:rPr>
          <w:rFonts w:ascii="Segoe UI Light" w:hAnsi="Segoe UI Light" w:cs="Segoe UI Light"/>
          <w:sz w:val="22"/>
          <w:szCs w:val="22"/>
        </w:rPr>
        <w:t>If we run this now we’ll get a plot like this:</w:t>
      </w:r>
    </w:p>
    <w:p w14:paraId="511C27AE" w14:textId="6CF52084" w:rsidR="000A6792" w:rsidRDefault="000A6792">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58250" behindDoc="0" locked="0" layoutInCell="1" allowOverlap="1" wp14:anchorId="78A4F9C3" wp14:editId="727E9B67">
                <wp:simplePos x="0" y="0"/>
                <wp:positionH relativeFrom="column">
                  <wp:posOffset>1122160</wp:posOffset>
                </wp:positionH>
                <wp:positionV relativeFrom="paragraph">
                  <wp:posOffset>1185875</wp:posOffset>
                </wp:positionV>
                <wp:extent cx="3520911" cy="249382"/>
                <wp:effectExtent l="57150" t="57150" r="118110" b="113030"/>
                <wp:wrapNone/>
                <wp:docPr id="21" name="Rectangle 21"/>
                <wp:cNvGraphicFramePr/>
                <a:graphic xmlns:a="http://schemas.openxmlformats.org/drawingml/2006/main">
                  <a:graphicData uri="http://schemas.microsoft.com/office/word/2010/wordprocessingShape">
                    <wps:wsp>
                      <wps:cNvSpPr/>
                      <wps:spPr>
                        <a:xfrm>
                          <a:off x="0" y="0"/>
                          <a:ext cx="3520911" cy="249382"/>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3EDA3B" id="Rectangle 21" o:spid="_x0000_s1026" style="position:absolute;margin-left:88.35pt;margin-top:93.4pt;width:277.25pt;height:19.6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5F80E390" wp14:editId="796C8070">
            <wp:extent cx="5966687" cy="4079174"/>
            <wp:effectExtent l="19050" t="19050" r="1524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015" cy="4084184"/>
                    </a:xfrm>
                    <a:prstGeom prst="rect">
                      <a:avLst/>
                    </a:prstGeom>
                    <a:ln>
                      <a:solidFill>
                        <a:schemeClr val="accent1">
                          <a:lumMod val="50000"/>
                        </a:schemeClr>
                      </a:solidFill>
                    </a:ln>
                  </pic:spPr>
                </pic:pic>
              </a:graphicData>
            </a:graphic>
          </wp:inline>
        </w:drawing>
      </w:r>
      <w:r>
        <w:rPr>
          <w:rFonts w:ascii="Segoe UI Light" w:hAnsi="Segoe UI Light" w:cs="Segoe UI Light"/>
          <w:sz w:val="22"/>
          <w:szCs w:val="22"/>
        </w:rPr>
        <w:t xml:space="preserve"> </w:t>
      </w:r>
    </w:p>
    <w:p w14:paraId="4ED3AD14" w14:textId="5AD436EC" w:rsidR="000A6792" w:rsidRDefault="000A6792">
      <w:pPr>
        <w:rPr>
          <w:rFonts w:ascii="Segoe UI Light" w:hAnsi="Segoe UI Light" w:cs="Segoe UI Light"/>
          <w:sz w:val="22"/>
          <w:szCs w:val="22"/>
        </w:rPr>
      </w:pPr>
    </w:p>
    <w:p w14:paraId="72F96716" w14:textId="3760241D" w:rsidR="000A6792" w:rsidRDefault="000A6792">
      <w:pPr>
        <w:rPr>
          <w:rFonts w:ascii="Segoe UI Light" w:hAnsi="Segoe UI Light" w:cs="Segoe UI Light"/>
          <w:sz w:val="22"/>
          <w:szCs w:val="22"/>
        </w:rPr>
      </w:pPr>
      <w:r>
        <w:rPr>
          <w:rFonts w:ascii="Segoe UI Light" w:hAnsi="Segoe UI Light" w:cs="Segoe UI Light"/>
          <w:sz w:val="22"/>
          <w:szCs w:val="22"/>
        </w:rPr>
        <w:t>What this is showing us is how the various columns in our dataset are correlated.  Some of this is obvious:</w:t>
      </w:r>
    </w:p>
    <w:p w14:paraId="4DE7F357" w14:textId="681211DB" w:rsidR="000A6792" w:rsidRDefault="000A6792" w:rsidP="000A6792">
      <w:pPr>
        <w:pStyle w:val="ListParagraph"/>
        <w:numPr>
          <w:ilvl w:val="0"/>
          <w:numId w:val="20"/>
        </w:numPr>
        <w:rPr>
          <w:rFonts w:ascii="Segoe UI Light" w:hAnsi="Segoe UI Light" w:cs="Segoe UI Light"/>
          <w:sz w:val="22"/>
          <w:szCs w:val="22"/>
        </w:rPr>
      </w:pPr>
      <w:r w:rsidRPr="000A6792">
        <w:rPr>
          <w:rFonts w:ascii="Segoe UI Light" w:hAnsi="Segoe UI Light" w:cs="Segoe UI Light"/>
          <w:sz w:val="22"/>
          <w:szCs w:val="22"/>
        </w:rPr>
        <w:t xml:space="preserve">The correlation on the leading diagonal is always one because month is perfectly correlated to month  </w:t>
      </w:r>
    </w:p>
    <w:p w14:paraId="6BD789B5" w14:textId="29B2DEA7" w:rsidR="000A6792" w:rsidRDefault="000A6792" w:rsidP="000A6792">
      <w:pPr>
        <w:pStyle w:val="ListParagraph"/>
        <w:numPr>
          <w:ilvl w:val="0"/>
          <w:numId w:val="20"/>
        </w:numPr>
        <w:rPr>
          <w:rFonts w:ascii="Segoe UI Light" w:hAnsi="Segoe UI Light" w:cs="Segoe UI Light"/>
          <w:sz w:val="22"/>
          <w:szCs w:val="22"/>
        </w:rPr>
      </w:pPr>
      <w:r w:rsidRPr="000A6792">
        <w:rPr>
          <w:rFonts w:ascii="Segoe UI Light" w:hAnsi="Segoe UI Light" w:cs="Segoe UI Light"/>
          <w:sz w:val="22"/>
          <w:szCs w:val="22"/>
        </w:rPr>
        <w:t>There is little correlation between month and the various temperature readings.</w:t>
      </w:r>
    </w:p>
    <w:p w14:paraId="78A1A957" w14:textId="312964CF" w:rsidR="008A2227" w:rsidRDefault="000A6792" w:rsidP="000A6792">
      <w:pPr>
        <w:rPr>
          <w:rFonts w:ascii="Segoe UI Light" w:hAnsi="Segoe UI Light" w:cs="Segoe UI Light"/>
          <w:sz w:val="22"/>
          <w:szCs w:val="22"/>
        </w:rPr>
      </w:pPr>
      <w:r>
        <w:rPr>
          <w:rFonts w:ascii="Segoe UI Light" w:hAnsi="Segoe UI Light" w:cs="Segoe UI Light"/>
          <w:sz w:val="22"/>
          <w:szCs w:val="22"/>
        </w:rPr>
        <w:t xml:space="preserve">What we are interested is how each of these columns correlates with ArrDel 15 (the yellow box) and here we can see there is a strong correlation (about </w:t>
      </w:r>
      <w:r w:rsidR="008A2227">
        <w:rPr>
          <w:rFonts w:ascii="Segoe UI Light" w:hAnsi="Segoe UI Light" w:cs="Segoe UI Light"/>
          <w:sz w:val="22"/>
          <w:szCs w:val="22"/>
        </w:rPr>
        <w:t>0.65) with DepDelay.  This makes sense  - if a plane takes off late there is more chance it will land late.  There is also some negative correlation with Altimete and see level pressure which may require further investigation.</w:t>
      </w:r>
    </w:p>
    <w:p w14:paraId="0904D432" w14:textId="77777777" w:rsidR="008A2227" w:rsidRDefault="008A2227" w:rsidP="000A6792">
      <w:pPr>
        <w:rPr>
          <w:rFonts w:ascii="Segoe UI Light" w:hAnsi="Segoe UI Light" w:cs="Segoe UI Light"/>
          <w:sz w:val="22"/>
          <w:szCs w:val="22"/>
        </w:rPr>
      </w:pPr>
      <w:r>
        <w:rPr>
          <w:rFonts w:ascii="Segoe UI Light" w:hAnsi="Segoe UI Light" w:cs="Segoe UI Light"/>
          <w:sz w:val="22"/>
          <w:szCs w:val="22"/>
        </w:rPr>
        <w:t>This analysis can then be used to refine our experiment for example</w:t>
      </w:r>
    </w:p>
    <w:p w14:paraId="3F45A50A" w14:textId="5558EC95" w:rsidR="008A2227" w:rsidRPr="008A2227" w:rsidRDefault="008A2227" w:rsidP="008A2227">
      <w:pPr>
        <w:pStyle w:val="ListParagraph"/>
        <w:numPr>
          <w:ilvl w:val="0"/>
          <w:numId w:val="21"/>
        </w:numPr>
        <w:rPr>
          <w:rFonts w:ascii="Segoe UI Light" w:hAnsi="Segoe UI Light" w:cs="Segoe UI Light"/>
          <w:sz w:val="22"/>
          <w:szCs w:val="22"/>
        </w:rPr>
      </w:pPr>
      <w:r w:rsidRPr="008A2227">
        <w:rPr>
          <w:rFonts w:ascii="Segoe UI Light" w:hAnsi="Segoe UI Light" w:cs="Segoe UI Light"/>
          <w:sz w:val="22"/>
          <w:szCs w:val="22"/>
        </w:rPr>
        <w:t>What does the RoC curve look like if we remove the DepDelay feature from our experiment?</w:t>
      </w:r>
    </w:p>
    <w:p w14:paraId="6F984F0D" w14:textId="6F89002C" w:rsidR="008A2227" w:rsidRPr="008A2227" w:rsidRDefault="008A2227" w:rsidP="008A2227">
      <w:pPr>
        <w:pStyle w:val="ListParagraph"/>
        <w:numPr>
          <w:ilvl w:val="0"/>
          <w:numId w:val="21"/>
        </w:numPr>
        <w:rPr>
          <w:rFonts w:ascii="Segoe UI Light" w:hAnsi="Segoe UI Light" w:cs="Segoe UI Light"/>
          <w:sz w:val="22"/>
          <w:szCs w:val="22"/>
        </w:rPr>
      </w:pPr>
      <w:r w:rsidRPr="008A2227">
        <w:rPr>
          <w:rFonts w:ascii="Segoe UI Light" w:hAnsi="Segoe UI Light" w:cs="Segoe UI Light"/>
          <w:sz w:val="22"/>
          <w:szCs w:val="22"/>
        </w:rPr>
        <w:t>Can we predict Dep Delay and then feed that answer into this experiment?</w:t>
      </w:r>
    </w:p>
    <w:p w14:paraId="57977BAA" w14:textId="1CA2688B" w:rsidR="00D27D85" w:rsidRPr="000A6792" w:rsidRDefault="008A2227" w:rsidP="000A6792">
      <w:pPr>
        <w:rPr>
          <w:rFonts w:ascii="Segoe UI Light" w:hAnsi="Segoe UI Light" w:cs="Segoe UI Light"/>
          <w:sz w:val="22"/>
          <w:szCs w:val="22"/>
        </w:rPr>
      </w:pPr>
      <w:r>
        <w:rPr>
          <w:rFonts w:ascii="Segoe UI Light" w:hAnsi="Segoe UI Light" w:cs="Segoe UI Light"/>
          <w:sz w:val="22"/>
          <w:szCs w:val="22"/>
        </w:rPr>
        <w:t xml:space="preserve">There is no right answer to these so in machine learning we constantly iterate to success. </w:t>
      </w:r>
      <w:r w:rsidR="00D27D85" w:rsidRPr="000A6792">
        <w:rPr>
          <w:rFonts w:ascii="Segoe UI Light" w:hAnsi="Segoe UI Light" w:cs="Segoe UI Light"/>
          <w:sz w:val="22"/>
          <w:szCs w:val="22"/>
        </w:rPr>
        <w:br w:type="page"/>
      </w:r>
    </w:p>
    <w:p w14:paraId="35C37A52" w14:textId="03E732E0" w:rsidR="00EE131A" w:rsidRDefault="00EE131A">
      <w:pPr>
        <w:rPr>
          <w:rFonts w:ascii="Segoe UI Light" w:hAnsi="Segoe UI Light" w:cs="Segoe UI Light"/>
          <w:sz w:val="22"/>
          <w:szCs w:val="22"/>
        </w:rPr>
      </w:pPr>
    </w:p>
    <w:p w14:paraId="79F35EA4" w14:textId="77777777" w:rsidR="006852CA" w:rsidRPr="00D00D18" w:rsidRDefault="00BB0A39" w:rsidP="006852CA">
      <w:pPr>
        <w:rPr>
          <w:rFonts w:ascii="Segoe UI Light" w:hAnsi="Segoe UI Light" w:cs="Segoe UI Light"/>
          <w:caps/>
          <w:sz w:val="22"/>
          <w:szCs w:val="22"/>
          <w:rPrChange w:id="171" w:author="Ed Baker" w:date="2016-09-02T10:53:00Z">
            <w:rPr>
              <w:rFonts w:ascii="Segoe UI Light" w:hAnsi="Segoe UI Light" w:cs="Segoe UI Light"/>
              <w:sz w:val="22"/>
              <w:szCs w:val="22"/>
            </w:rPr>
          </w:rPrChange>
        </w:rPr>
      </w:pPr>
      <w:r>
        <w:rPr>
          <w:noProof/>
          <w:lang w:eastAsia="en-GB"/>
        </w:rPr>
        <mc:AlternateContent>
          <mc:Choice Requires="wps">
            <w:drawing>
              <wp:inline distT="0" distB="0" distL="0" distR="0" wp14:anchorId="5786514A" wp14:editId="3AA39E42">
                <wp:extent cx="1844566" cy="1800000"/>
                <wp:effectExtent l="0" t="0" r="22860" b="10160"/>
                <wp:docPr id="175274263" name="Text Box 175274263"/>
                <wp:cNvGraphicFramePr/>
                <a:graphic xmlns:a="http://schemas.openxmlformats.org/drawingml/2006/main">
                  <a:graphicData uri="http://schemas.microsoft.com/office/word/2010/wordprocessingShape">
                    <wps:wsp>
                      <wps:cNvSpPr txBox="1"/>
                      <wps:spPr>
                        <a:xfrm>
                          <a:off x="0" y="0"/>
                          <a:ext cx="1844566"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23C78937" w:rsidR="00C5586C" w:rsidRPr="00321271" w:rsidRDefault="00C5586C"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6514A" id="Text Box 175274263" o:spid="_x0000_s1037" type="#_x0000_t202" style="width:145.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" fillcolor="#066d99" strokecolor="#066d99" strokeweight=".5pt">
                <v:textbox>
                  <w:txbxContent>
                    <w:p w14:paraId="2BA10C29" w14:textId="23C78937" w:rsidR="00C5586C" w:rsidRPr="00321271" w:rsidRDefault="00C5586C"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Publishing a Web Service</w:t>
                      </w:r>
                    </w:p>
                  </w:txbxContent>
                </v:textbox>
                <w10:anchorlock/>
              </v:shape>
            </w:pict>
          </mc:Fallback>
        </mc:AlternateContent>
      </w:r>
    </w:p>
    <w:p w14:paraId="66958F38" w14:textId="40AF4585" w:rsidR="00296589" w:rsidRDefault="00296589" w:rsidP="006852CA">
      <w:pPr>
        <w:rPr>
          <w:rFonts w:ascii="Segoe UI Light" w:hAnsi="Segoe UI Light" w:cs="Segoe UI Light"/>
          <w:sz w:val="22"/>
          <w:szCs w:val="22"/>
        </w:rPr>
      </w:pPr>
      <w:r>
        <w:rPr>
          <w:rFonts w:ascii="Segoe UI Light" w:hAnsi="Segoe UI Light" w:cs="Segoe UI Light"/>
          <w:sz w:val="22"/>
          <w:szCs w:val="22"/>
        </w:rPr>
        <w:t xml:space="preserve">We have </w:t>
      </w:r>
      <w:r w:rsidR="00F515FB">
        <w:rPr>
          <w:rFonts w:ascii="Segoe UI Light" w:hAnsi="Segoe UI Light" w:cs="Segoe UI Light"/>
          <w:sz w:val="22"/>
          <w:szCs w:val="22"/>
        </w:rPr>
        <w:t xml:space="preserve">trained a model to classify flight data and checked to see how it is working. </w:t>
      </w:r>
      <w:r>
        <w:rPr>
          <w:rFonts w:ascii="Segoe UI Light" w:hAnsi="Segoe UI Light" w:cs="Segoe UI Light"/>
          <w:sz w:val="22"/>
          <w:szCs w:val="22"/>
        </w:rPr>
        <w:t>Now we want to use one of Azure ML’s key features – operationalising the classifier</w:t>
      </w:r>
      <w:r w:rsidR="00F515FB">
        <w:rPr>
          <w:rFonts w:ascii="Segoe UI Light" w:hAnsi="Segoe UI Light" w:cs="Segoe UI Light"/>
          <w:sz w:val="22"/>
          <w:szCs w:val="22"/>
        </w:rPr>
        <w:t xml:space="preserve">, by publishing an api to expose the model we have created. In order to do this, </w:t>
      </w:r>
      <w:r>
        <w:rPr>
          <w:rFonts w:ascii="Segoe UI Light" w:hAnsi="Segoe UI Light" w:cs="Segoe UI Light"/>
          <w:sz w:val="22"/>
          <w:szCs w:val="22"/>
        </w:rPr>
        <w:t xml:space="preserve">we first </w:t>
      </w:r>
      <w:r w:rsidR="00F515FB">
        <w:rPr>
          <w:rFonts w:ascii="Segoe UI Light" w:hAnsi="Segoe UI Light" w:cs="Segoe UI Light"/>
          <w:sz w:val="22"/>
          <w:szCs w:val="22"/>
        </w:rPr>
        <w:t>need</w:t>
      </w:r>
      <w:r>
        <w:rPr>
          <w:rFonts w:ascii="Segoe UI Light" w:hAnsi="Segoe UI Light" w:cs="Segoe UI Light"/>
          <w:sz w:val="22"/>
          <w:szCs w:val="22"/>
        </w:rPr>
        <w:t xml:space="preserve"> to create a </w:t>
      </w:r>
      <w:r w:rsidR="006852CA">
        <w:rPr>
          <w:rFonts w:ascii="Segoe UI Light" w:hAnsi="Segoe UI Light" w:cs="Segoe UI Light"/>
          <w:sz w:val="22"/>
          <w:szCs w:val="22"/>
        </w:rPr>
        <w:t>Training</w:t>
      </w:r>
      <w:r>
        <w:rPr>
          <w:rFonts w:ascii="Segoe UI Light" w:hAnsi="Segoe UI Light" w:cs="Segoe UI Light"/>
          <w:sz w:val="22"/>
          <w:szCs w:val="22"/>
        </w:rPr>
        <w:t xml:space="preserve"> Experiment. </w:t>
      </w:r>
      <w:r w:rsidR="00F515FB">
        <w:rPr>
          <w:rFonts w:ascii="Segoe UI Light" w:hAnsi="Segoe UI Light" w:cs="Segoe UI Light"/>
          <w:sz w:val="22"/>
          <w:szCs w:val="22"/>
        </w:rPr>
        <w:t>This</w:t>
      </w:r>
      <w:r w:rsidRPr="00296589">
        <w:rPr>
          <w:rFonts w:ascii="Segoe UI Light" w:hAnsi="Segoe UI Light" w:cs="Segoe UI Light"/>
          <w:sz w:val="22"/>
          <w:szCs w:val="22"/>
        </w:rPr>
        <w:t xml:space="preserve"> can then </w:t>
      </w:r>
      <w:r w:rsidR="00F515FB">
        <w:rPr>
          <w:rFonts w:ascii="Segoe UI Light" w:hAnsi="Segoe UI Light" w:cs="Segoe UI Light"/>
          <w:sz w:val="22"/>
          <w:szCs w:val="22"/>
        </w:rPr>
        <w:t xml:space="preserve">be </w:t>
      </w:r>
      <w:r w:rsidRPr="00296589">
        <w:rPr>
          <w:rFonts w:ascii="Segoe UI Light" w:hAnsi="Segoe UI Light" w:cs="Segoe UI Light"/>
          <w:sz w:val="22"/>
          <w:szCs w:val="22"/>
        </w:rPr>
        <w:t>publish</w:t>
      </w:r>
      <w:r w:rsidR="00F515FB">
        <w:rPr>
          <w:rFonts w:ascii="Segoe UI Light" w:hAnsi="Segoe UI Light" w:cs="Segoe UI Light"/>
          <w:sz w:val="22"/>
          <w:szCs w:val="22"/>
        </w:rPr>
        <w:t>ed</w:t>
      </w:r>
      <w:r w:rsidRPr="00296589">
        <w:rPr>
          <w:rFonts w:ascii="Segoe UI Light" w:hAnsi="Segoe UI Light" w:cs="Segoe UI Light"/>
          <w:sz w:val="22"/>
          <w:szCs w:val="22"/>
        </w:rPr>
        <w:t xml:space="preserve"> to the </w:t>
      </w:r>
      <w:r w:rsidR="00F515FB">
        <w:rPr>
          <w:rFonts w:ascii="Segoe UI Light" w:hAnsi="Segoe UI Light" w:cs="Segoe UI Light"/>
          <w:sz w:val="22"/>
          <w:szCs w:val="22"/>
        </w:rPr>
        <w:t xml:space="preserve">Azure </w:t>
      </w:r>
      <w:r w:rsidRPr="00296589">
        <w:rPr>
          <w:rFonts w:ascii="Segoe UI Light" w:hAnsi="Segoe UI Light" w:cs="Segoe UI Light"/>
          <w:sz w:val="22"/>
          <w:szCs w:val="22"/>
        </w:rPr>
        <w:t xml:space="preserve">ML </w:t>
      </w:r>
      <w:r w:rsidR="00F515FB">
        <w:rPr>
          <w:rFonts w:ascii="Segoe UI Light" w:hAnsi="Segoe UI Light" w:cs="Segoe UI Light"/>
          <w:sz w:val="22"/>
          <w:szCs w:val="22"/>
        </w:rPr>
        <w:t xml:space="preserve">web </w:t>
      </w:r>
      <w:r w:rsidRPr="00296589">
        <w:rPr>
          <w:rFonts w:ascii="Segoe UI Light" w:hAnsi="Segoe UI Light" w:cs="Segoe UI Light"/>
          <w:sz w:val="22"/>
          <w:szCs w:val="22"/>
        </w:rPr>
        <w:t>API service to make it available for other users or applications to use as a web service or a REST endpoint.</w:t>
      </w:r>
    </w:p>
    <w:p w14:paraId="60CD364D" w14:textId="698CC392" w:rsidR="006852CA" w:rsidRDefault="00296589" w:rsidP="006852CA">
      <w:pPr>
        <w:rPr>
          <w:rFonts w:ascii="Segoe UI Light" w:hAnsi="Segoe UI Light" w:cs="Segoe UI Light"/>
          <w:sz w:val="22"/>
          <w:szCs w:val="22"/>
        </w:rPr>
      </w:pPr>
      <w:r>
        <w:rPr>
          <w:rFonts w:ascii="Segoe UI Light" w:hAnsi="Segoe UI Light" w:cs="Segoe UI Light"/>
          <w:sz w:val="22"/>
          <w:szCs w:val="22"/>
        </w:rPr>
        <w:t xml:space="preserve">This may sound like a hard task, however once your </w:t>
      </w:r>
      <w:r w:rsidR="006852CA">
        <w:rPr>
          <w:rFonts w:ascii="Segoe UI Light" w:hAnsi="Segoe UI Light" w:cs="Segoe UI Light"/>
          <w:sz w:val="22"/>
          <w:szCs w:val="22"/>
        </w:rPr>
        <w:t xml:space="preserve">experiment </w:t>
      </w:r>
      <w:r>
        <w:rPr>
          <w:rFonts w:ascii="Segoe UI Light" w:hAnsi="Segoe UI Light" w:cs="Segoe UI Light"/>
          <w:sz w:val="22"/>
          <w:szCs w:val="22"/>
        </w:rPr>
        <w:t>has been run</w:t>
      </w:r>
      <w:r w:rsidR="006852CA">
        <w:rPr>
          <w:rFonts w:ascii="Segoe UI Light" w:hAnsi="Segoe UI Light" w:cs="Segoe UI Light"/>
          <w:sz w:val="22"/>
          <w:szCs w:val="22"/>
        </w:rPr>
        <w:t xml:space="preserve"> successfully - </w:t>
      </w:r>
      <w:r>
        <w:rPr>
          <w:rFonts w:ascii="Segoe UI Light" w:hAnsi="Segoe UI Light" w:cs="Segoe UI Light"/>
          <w:sz w:val="22"/>
          <w:szCs w:val="22"/>
        </w:rPr>
        <w:t>there are green ticks by each module you will see a button on the toolbar at the bottom of the screen become active</w:t>
      </w:r>
      <w:r w:rsidR="00744026">
        <w:rPr>
          <w:rFonts w:ascii="Segoe UI Light" w:hAnsi="Segoe UI Light" w:cs="Segoe UI Light"/>
          <w:sz w:val="22"/>
          <w:szCs w:val="22"/>
        </w:rPr>
        <w:t>:</w:t>
      </w:r>
    </w:p>
    <w:p w14:paraId="5837B445" w14:textId="77777777" w:rsidR="00744026" w:rsidRDefault="00744026" w:rsidP="006852CA">
      <w:pPr>
        <w:rPr>
          <w:rFonts w:ascii="Segoe UI Light" w:hAnsi="Segoe UI Light" w:cs="Segoe UI Light"/>
          <w:sz w:val="22"/>
          <w:szCs w:val="22"/>
        </w:rPr>
      </w:pPr>
    </w:p>
    <w:p w14:paraId="1CBAC379" w14:textId="4DD66517" w:rsidR="006852CA" w:rsidRDefault="00744026" w:rsidP="006852CA">
      <w:pPr>
        <w:rPr>
          <w:rFonts w:ascii="Segoe UI Light" w:hAnsi="Segoe UI Light" w:cs="Segoe UI Light"/>
          <w:b/>
          <w:sz w:val="22"/>
          <w:szCs w:val="22"/>
        </w:rPr>
      </w:pPr>
      <w:r>
        <w:rPr>
          <w:noProof/>
          <w:lang w:eastAsia="en-GB"/>
        </w:rPr>
        <mc:AlternateContent>
          <mc:Choice Requires="wps">
            <w:drawing>
              <wp:anchor distT="0" distB="0" distL="114300" distR="114300" simplePos="0" relativeHeight="251658253" behindDoc="0" locked="0" layoutInCell="1" allowOverlap="1" wp14:anchorId="2091AF6E" wp14:editId="2C1F649B">
                <wp:simplePos x="0" y="0"/>
                <wp:positionH relativeFrom="column">
                  <wp:posOffset>3731468</wp:posOffset>
                </wp:positionH>
                <wp:positionV relativeFrom="paragraph">
                  <wp:posOffset>711966</wp:posOffset>
                </wp:positionV>
                <wp:extent cx="876010" cy="359478"/>
                <wp:effectExtent l="57150" t="57150" r="114935" b="116840"/>
                <wp:wrapNone/>
                <wp:docPr id="31" name="Rectangle 31"/>
                <wp:cNvGraphicFramePr/>
                <a:graphic xmlns:a="http://schemas.openxmlformats.org/drawingml/2006/main">
                  <a:graphicData uri="http://schemas.microsoft.com/office/word/2010/wordprocessingShape">
                    <wps:wsp>
                      <wps:cNvSpPr/>
                      <wps:spPr>
                        <a:xfrm>
                          <a:off x="0" y="0"/>
                          <a:ext cx="876010" cy="35947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B3403" id="Rectangle 31" o:spid="_x0000_s1026" style="position:absolute;margin-left:293.8pt;margin-top:56.05pt;width:69pt;height:28.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&#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711D3D18" wp14:editId="30FCDD24">
            <wp:extent cx="6479540" cy="10178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8796"/>
                    <a:stretch/>
                  </pic:blipFill>
                  <pic:spPr bwMode="auto">
                    <a:xfrm>
                      <a:off x="0" y="0"/>
                      <a:ext cx="6479540" cy="1017876"/>
                    </a:xfrm>
                    <a:prstGeom prst="rect">
                      <a:avLst/>
                    </a:prstGeom>
                    <a:ln>
                      <a:noFill/>
                    </a:ln>
                    <a:extLst>
                      <a:ext uri="{53640926-AAD7-44D8-BBD7-CCE9431645EC}">
                        <a14:shadowObscured xmlns:a14="http://schemas.microsoft.com/office/drawing/2010/main"/>
                      </a:ext>
                    </a:extLst>
                  </pic:spPr>
                </pic:pic>
              </a:graphicData>
            </a:graphic>
          </wp:inline>
        </w:drawing>
      </w:r>
    </w:p>
    <w:p w14:paraId="1F22CD65" w14:textId="28D699D6" w:rsidR="00744026" w:rsidRDefault="00744026" w:rsidP="006852CA">
      <w:pPr>
        <w:rPr>
          <w:rFonts w:ascii="Segoe UI Light" w:hAnsi="Segoe UI Light" w:cs="Segoe UI Light"/>
          <w:sz w:val="22"/>
          <w:szCs w:val="22"/>
        </w:rPr>
      </w:pPr>
    </w:p>
    <w:p w14:paraId="5EE24CC8" w14:textId="7E6B0A2E" w:rsidR="006852CA" w:rsidRDefault="00421614" w:rsidP="006852CA">
      <w:pPr>
        <w:rPr>
          <w:rFonts w:ascii="Segoe UI Light" w:hAnsi="Segoe UI Light" w:cs="Segoe UI Light"/>
          <w:sz w:val="22"/>
          <w:szCs w:val="22"/>
        </w:rPr>
      </w:pPr>
      <w:r>
        <w:rPr>
          <w:rFonts w:ascii="Segoe UI Light" w:hAnsi="Segoe UI Light" w:cs="Segoe UI Light"/>
          <w:sz w:val="22"/>
          <w:szCs w:val="22"/>
        </w:rPr>
        <w:t>After clicking the ‘Predic</w:t>
      </w:r>
      <w:r w:rsidR="006852CA">
        <w:rPr>
          <w:rFonts w:ascii="Segoe UI Light" w:hAnsi="Segoe UI Light" w:cs="Segoe UI Light"/>
          <w:sz w:val="22"/>
          <w:szCs w:val="22"/>
        </w:rPr>
        <w:t>t</w:t>
      </w:r>
      <w:r>
        <w:rPr>
          <w:rFonts w:ascii="Segoe UI Light" w:hAnsi="Segoe UI Light" w:cs="Segoe UI Light"/>
          <w:sz w:val="22"/>
          <w:szCs w:val="22"/>
        </w:rPr>
        <w:t>i</w:t>
      </w:r>
      <w:r w:rsidR="006852CA">
        <w:rPr>
          <w:rFonts w:ascii="Segoe UI Light" w:hAnsi="Segoe UI Light" w:cs="Segoe UI Light"/>
          <w:sz w:val="22"/>
          <w:szCs w:val="22"/>
        </w:rPr>
        <w:t xml:space="preserve">ve Web Service (Recommended)’ option our experiment appears to get redrawn and consolidated. </w:t>
      </w:r>
      <w:r w:rsidR="003C0A9A">
        <w:rPr>
          <w:rFonts w:ascii="Segoe UI Light" w:hAnsi="Segoe UI Light" w:cs="Segoe UI Light"/>
          <w:sz w:val="22"/>
          <w:szCs w:val="22"/>
        </w:rPr>
        <w:t xml:space="preserve"> W</w:t>
      </w:r>
      <w:r w:rsidR="006852CA">
        <w:rPr>
          <w:rFonts w:ascii="Segoe UI Light" w:hAnsi="Segoe UI Light" w:cs="Segoe UI Light"/>
          <w:sz w:val="22"/>
          <w:szCs w:val="22"/>
        </w:rPr>
        <w:t xml:space="preserve">hat has </w:t>
      </w:r>
      <w:r w:rsidR="003C0A9A">
        <w:rPr>
          <w:rFonts w:ascii="Segoe UI Light" w:hAnsi="Segoe UI Light" w:cs="Segoe UI Light"/>
          <w:sz w:val="22"/>
          <w:szCs w:val="22"/>
        </w:rPr>
        <w:t xml:space="preserve">really </w:t>
      </w:r>
      <w:r w:rsidR="006852CA">
        <w:rPr>
          <w:rFonts w:ascii="Segoe UI Light" w:hAnsi="Segoe UI Light" w:cs="Segoe UI Light"/>
          <w:sz w:val="22"/>
          <w:szCs w:val="22"/>
        </w:rPr>
        <w:t>happened</w:t>
      </w:r>
      <w:r w:rsidR="003C0A9A">
        <w:rPr>
          <w:rFonts w:ascii="Segoe UI Light" w:hAnsi="Segoe UI Light" w:cs="Segoe UI Light"/>
          <w:sz w:val="22"/>
          <w:szCs w:val="22"/>
        </w:rPr>
        <w:t>,</w:t>
      </w:r>
      <w:r w:rsidR="006852CA">
        <w:rPr>
          <w:rFonts w:ascii="Segoe UI Light" w:hAnsi="Segoe UI Light" w:cs="Segoe UI Light"/>
          <w:sz w:val="22"/>
          <w:szCs w:val="22"/>
        </w:rPr>
        <w:t xml:space="preserve"> is that ML has create</w:t>
      </w:r>
      <w:r w:rsidR="008B30A4">
        <w:rPr>
          <w:rFonts w:ascii="Segoe UI Light" w:hAnsi="Segoe UI Light" w:cs="Segoe UI Light"/>
          <w:sz w:val="22"/>
          <w:szCs w:val="22"/>
        </w:rPr>
        <w:t>d</w:t>
      </w:r>
      <w:r w:rsidR="006852CA">
        <w:rPr>
          <w:rFonts w:ascii="Segoe UI Light" w:hAnsi="Segoe UI Light" w:cs="Segoe UI Light"/>
          <w:sz w:val="22"/>
          <w:szCs w:val="22"/>
        </w:rPr>
        <w:t xml:space="preserve"> a new Predictive experimen</w:t>
      </w:r>
      <w:r>
        <w:rPr>
          <w:rFonts w:ascii="Segoe UI Light" w:hAnsi="Segoe UI Light" w:cs="Segoe UI Light"/>
          <w:sz w:val="22"/>
          <w:szCs w:val="22"/>
        </w:rPr>
        <w:t>t tab at the top of the screen.</w:t>
      </w:r>
    </w:p>
    <w:p w14:paraId="318FC67D" w14:textId="02AE5264" w:rsidR="00975D05" w:rsidRDefault="00B65F59" w:rsidP="006852CA">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658254" behindDoc="0" locked="0" layoutInCell="1" allowOverlap="1" wp14:anchorId="7A24DD58" wp14:editId="2F165396">
                <wp:simplePos x="0" y="0"/>
                <wp:positionH relativeFrom="column">
                  <wp:posOffset>1061453</wp:posOffset>
                </wp:positionH>
                <wp:positionV relativeFrom="paragraph">
                  <wp:posOffset>-16510</wp:posOffset>
                </wp:positionV>
                <wp:extent cx="1223159" cy="403761"/>
                <wp:effectExtent l="57150" t="57150" r="110490" b="111125"/>
                <wp:wrapNone/>
                <wp:docPr id="33" name="Rectangle 33"/>
                <wp:cNvGraphicFramePr/>
                <a:graphic xmlns:a="http://schemas.openxmlformats.org/drawingml/2006/main">
                  <a:graphicData uri="http://schemas.microsoft.com/office/word/2010/wordprocessingShape">
                    <wps:wsp>
                      <wps:cNvSpPr/>
                      <wps:spPr>
                        <a:xfrm>
                          <a:off x="0" y="0"/>
                          <a:ext cx="1223159" cy="403761"/>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C063F" id="Rectangle 33" o:spid="_x0000_s1026" style="position:absolute;margin-left:83.6pt;margin-top:-1.3pt;width:96.3pt;height:31.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" filled="f" strokecolor="#ffc000" strokeweight="3pt">
                <v:shadow on="t" color="black" opacity="26214f" origin="-.5,-.5" offset=".74836mm,.74836mm"/>
              </v:rect>
            </w:pict>
          </mc:Fallback>
        </mc:AlternateContent>
      </w:r>
      <w:r w:rsidR="003C0A9A">
        <w:rPr>
          <w:noProof/>
          <w:lang w:eastAsia="en-GB"/>
        </w:rPr>
        <w:drawing>
          <wp:inline distT="0" distB="0" distL="0" distR="0" wp14:anchorId="6D273DCA" wp14:editId="72C81D77">
            <wp:extent cx="3580352" cy="3372592"/>
            <wp:effectExtent l="19050" t="19050" r="2032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962"/>
                    <a:stretch/>
                  </pic:blipFill>
                  <pic:spPr bwMode="auto">
                    <a:xfrm>
                      <a:off x="0" y="0"/>
                      <a:ext cx="3584238" cy="3376253"/>
                    </a:xfrm>
                    <a:prstGeom prst="rect">
                      <a:avLst/>
                    </a:prstGeom>
                    <a:ln w="19050">
                      <a:solidFill>
                        <a:schemeClr val="tx2">
                          <a:lumMod val="50000"/>
                        </a:schemeClr>
                      </a:solidFill>
                    </a:ln>
                    <a:extLst>
                      <a:ext uri="{53640926-AAD7-44D8-BBD7-CCE9431645EC}">
                        <a14:shadowObscured xmlns:a14="http://schemas.microsoft.com/office/drawing/2010/main"/>
                      </a:ext>
                    </a:extLst>
                  </pic:spPr>
                </pic:pic>
              </a:graphicData>
            </a:graphic>
          </wp:inline>
        </w:drawing>
      </w:r>
    </w:p>
    <w:p w14:paraId="2C721D9F" w14:textId="6C6C5418" w:rsidR="00EF45EC" w:rsidRDefault="006852CA" w:rsidP="006852CA">
      <w:pPr>
        <w:rPr>
          <w:rFonts w:ascii="Segoe UI Light" w:hAnsi="Segoe UI Light" w:cs="Segoe UI Light"/>
          <w:sz w:val="22"/>
          <w:szCs w:val="22"/>
        </w:rPr>
      </w:pPr>
      <w:r>
        <w:rPr>
          <w:rFonts w:ascii="Segoe UI Light" w:hAnsi="Segoe UI Light" w:cs="Segoe UI Light"/>
          <w:sz w:val="22"/>
          <w:szCs w:val="22"/>
        </w:rPr>
        <w:t xml:space="preserve">and this is what we are looking at. Our original experiment is still there as it was </w:t>
      </w:r>
      <w:r w:rsidR="00421614">
        <w:rPr>
          <w:rFonts w:ascii="Segoe UI Light" w:hAnsi="Segoe UI Light" w:cs="Segoe UI Light"/>
          <w:sz w:val="22"/>
          <w:szCs w:val="22"/>
        </w:rPr>
        <w:t xml:space="preserve">on the </w:t>
      </w:r>
      <w:r w:rsidR="00A428A6">
        <w:rPr>
          <w:rFonts w:ascii="Segoe UI Light" w:hAnsi="Segoe UI Light" w:cs="Segoe UI Light"/>
          <w:sz w:val="22"/>
          <w:szCs w:val="22"/>
        </w:rPr>
        <w:t>T</w:t>
      </w:r>
      <w:r w:rsidR="00421614">
        <w:rPr>
          <w:rFonts w:ascii="Segoe UI Light" w:hAnsi="Segoe UI Light" w:cs="Segoe UI Light"/>
          <w:sz w:val="22"/>
          <w:szCs w:val="22"/>
        </w:rPr>
        <w:t>raining experiment tab.</w:t>
      </w:r>
      <w:r w:rsidR="00A428A6">
        <w:rPr>
          <w:rFonts w:ascii="Segoe UI Light" w:hAnsi="Segoe UI Light" w:cs="Segoe UI Light"/>
          <w:sz w:val="22"/>
          <w:szCs w:val="22"/>
        </w:rPr>
        <w:t xml:space="preserve"> Note there are </w:t>
      </w:r>
      <w:r w:rsidR="00EF45EC">
        <w:rPr>
          <w:rFonts w:ascii="Segoe UI Light" w:hAnsi="Segoe UI Light" w:cs="Segoe UI Light"/>
          <w:sz w:val="22"/>
          <w:szCs w:val="22"/>
        </w:rPr>
        <w:t xml:space="preserve"> two new modules in blue, “Web service</w:t>
      </w:r>
      <w:r w:rsidR="006C4B6E">
        <w:rPr>
          <w:rFonts w:ascii="Segoe UI Light" w:hAnsi="Segoe UI Light" w:cs="Segoe UI Light"/>
          <w:sz w:val="22"/>
          <w:szCs w:val="22"/>
        </w:rPr>
        <w:t xml:space="preserve"> input</w:t>
      </w:r>
      <w:r w:rsidR="00EF45EC">
        <w:rPr>
          <w:rFonts w:ascii="Segoe UI Light" w:hAnsi="Segoe UI Light" w:cs="Segoe UI Light"/>
          <w:sz w:val="22"/>
          <w:szCs w:val="22"/>
        </w:rPr>
        <w:t>”</w:t>
      </w:r>
      <w:r w:rsidR="006C4B6E">
        <w:rPr>
          <w:rFonts w:ascii="Segoe UI Light" w:hAnsi="Segoe UI Light" w:cs="Segoe UI Light"/>
          <w:sz w:val="22"/>
          <w:szCs w:val="22"/>
        </w:rPr>
        <w:t xml:space="preserve"> and </w:t>
      </w:r>
      <w:r w:rsidR="00EF45EC">
        <w:rPr>
          <w:rFonts w:ascii="Segoe UI Light" w:hAnsi="Segoe UI Light" w:cs="Segoe UI Light"/>
          <w:sz w:val="22"/>
          <w:szCs w:val="22"/>
        </w:rPr>
        <w:t xml:space="preserve">“Web service </w:t>
      </w:r>
      <w:r w:rsidR="006C4B6E">
        <w:rPr>
          <w:rFonts w:ascii="Segoe UI Light" w:hAnsi="Segoe UI Light" w:cs="Segoe UI Light"/>
          <w:sz w:val="22"/>
          <w:szCs w:val="22"/>
        </w:rPr>
        <w:t>output</w:t>
      </w:r>
      <w:r w:rsidR="00EF45EC">
        <w:rPr>
          <w:rFonts w:ascii="Segoe UI Light" w:hAnsi="Segoe UI Light" w:cs="Segoe UI Light"/>
          <w:sz w:val="22"/>
          <w:szCs w:val="22"/>
        </w:rPr>
        <w:t>” which represent the data format that will flow into and out of the web service we are creating</w:t>
      </w:r>
      <w:r w:rsidR="003C0A9A">
        <w:rPr>
          <w:rFonts w:ascii="Segoe UI Light" w:hAnsi="Segoe UI Light" w:cs="Segoe UI Light"/>
          <w:sz w:val="22"/>
          <w:szCs w:val="22"/>
        </w:rPr>
        <w:t>.</w:t>
      </w:r>
      <w:r w:rsidR="00A428A6">
        <w:rPr>
          <w:rFonts w:ascii="Segoe UI Light" w:hAnsi="Segoe UI Light" w:cs="Segoe UI Light"/>
          <w:sz w:val="22"/>
          <w:szCs w:val="22"/>
        </w:rPr>
        <w:t xml:space="preserve"> </w:t>
      </w:r>
      <w:r w:rsidR="00EF45EC">
        <w:rPr>
          <w:rFonts w:ascii="Segoe UI Light" w:hAnsi="Segoe UI Light" w:cs="Segoe UI Light"/>
          <w:sz w:val="22"/>
          <w:szCs w:val="22"/>
        </w:rPr>
        <w:t xml:space="preserve">The Web service input will use the same fields as the input to the module it is connected to </w:t>
      </w:r>
      <w:r w:rsidR="00A428A6">
        <w:rPr>
          <w:rFonts w:ascii="Segoe UI Light" w:hAnsi="Segoe UI Light" w:cs="Segoe UI Light"/>
          <w:sz w:val="22"/>
          <w:szCs w:val="22"/>
        </w:rPr>
        <w:t>in this case what flows into the top metadata module</w:t>
      </w:r>
      <w:r w:rsidR="00056205">
        <w:rPr>
          <w:rFonts w:ascii="Segoe UI Light" w:hAnsi="Segoe UI Light" w:cs="Segoe UI Light"/>
          <w:sz w:val="22"/>
          <w:szCs w:val="22"/>
        </w:rPr>
        <w:t>.</w:t>
      </w:r>
    </w:p>
    <w:p w14:paraId="742B9601" w14:textId="044B49F9" w:rsidR="003C0A9A" w:rsidRDefault="003C0A9A" w:rsidP="006852CA">
      <w:pPr>
        <w:rPr>
          <w:rFonts w:ascii="Segoe UI Light" w:hAnsi="Segoe UI Light" w:cs="Segoe UI Light"/>
          <w:sz w:val="22"/>
          <w:szCs w:val="22"/>
        </w:rPr>
      </w:pPr>
    </w:p>
    <w:p w14:paraId="3032F294" w14:textId="5880D5C3" w:rsidR="00A608BA" w:rsidRDefault="00A428A6" w:rsidP="006852CA">
      <w:pPr>
        <w:rPr>
          <w:rFonts w:ascii="Segoe UI Light" w:hAnsi="Segoe UI Light" w:cs="Segoe UI Light"/>
          <w:sz w:val="22"/>
          <w:szCs w:val="22"/>
        </w:rPr>
      </w:pPr>
      <w:r>
        <w:rPr>
          <w:rFonts w:ascii="Segoe UI Light" w:hAnsi="Segoe UI Light" w:cs="Segoe UI Light"/>
          <w:sz w:val="22"/>
          <w:szCs w:val="22"/>
        </w:rPr>
        <w:t>While t</w:t>
      </w:r>
      <w:r w:rsidR="00056205">
        <w:rPr>
          <w:rFonts w:ascii="Segoe UI Light" w:hAnsi="Segoe UI Light" w:cs="Segoe UI Light"/>
          <w:sz w:val="22"/>
          <w:szCs w:val="22"/>
        </w:rPr>
        <w:t xml:space="preserve">he wizard has done a </w:t>
      </w:r>
      <w:r>
        <w:rPr>
          <w:rFonts w:ascii="Segoe UI Light" w:hAnsi="Segoe UI Light" w:cs="Segoe UI Light"/>
          <w:sz w:val="22"/>
          <w:szCs w:val="22"/>
        </w:rPr>
        <w:t>basic</w:t>
      </w:r>
      <w:r w:rsidR="00056205">
        <w:rPr>
          <w:rFonts w:ascii="Segoe UI Light" w:hAnsi="Segoe UI Light" w:cs="Segoe UI Light"/>
          <w:sz w:val="22"/>
          <w:szCs w:val="22"/>
        </w:rPr>
        <w:t xml:space="preserve"> job of placing where the input and outputs on our predictive experiment it is not perfect.  The data flowing through feed 1 in the above diagram contains our label (ArrDel15) which is what we are trying to predict.  While this is valid for training we shouldn’t have it here so we can eliminate</w:t>
      </w:r>
      <w:r w:rsidR="00CD36AD">
        <w:rPr>
          <w:rFonts w:ascii="Segoe UI Light" w:hAnsi="Segoe UI Light" w:cs="Segoe UI Light"/>
          <w:sz w:val="22"/>
          <w:szCs w:val="22"/>
        </w:rPr>
        <w:t xml:space="preserve"> it</w:t>
      </w:r>
      <w:r w:rsidR="00056205">
        <w:rPr>
          <w:rFonts w:ascii="Segoe UI Light" w:hAnsi="Segoe UI Light" w:cs="Segoe UI Light"/>
          <w:sz w:val="22"/>
          <w:szCs w:val="22"/>
        </w:rPr>
        <w:t xml:space="preserve"> by </w:t>
      </w:r>
      <w:r w:rsidR="00CD36AD">
        <w:rPr>
          <w:rFonts w:ascii="Segoe UI Light" w:hAnsi="Segoe UI Light" w:cs="Segoe UI Light"/>
          <w:sz w:val="22"/>
          <w:szCs w:val="22"/>
        </w:rPr>
        <w:t xml:space="preserve">moving the Web service input to connect with the score model module and </w:t>
      </w:r>
      <w:r w:rsidR="00056205">
        <w:rPr>
          <w:rFonts w:ascii="Segoe UI Light" w:hAnsi="Segoe UI Light" w:cs="Segoe UI Light"/>
          <w:sz w:val="22"/>
          <w:szCs w:val="22"/>
        </w:rPr>
        <w:t>adding a</w:t>
      </w:r>
      <w:r w:rsidR="00E933CD">
        <w:rPr>
          <w:rFonts w:ascii="Segoe UI Light" w:hAnsi="Segoe UI Light" w:cs="Segoe UI Light"/>
          <w:sz w:val="22"/>
          <w:szCs w:val="22"/>
        </w:rPr>
        <w:t xml:space="preserve"> ‘Select columns in a Dataset’</w:t>
      </w:r>
      <w:r w:rsidR="00056205">
        <w:rPr>
          <w:rFonts w:ascii="Segoe UI Light" w:hAnsi="Segoe UI Light" w:cs="Segoe UI Light"/>
          <w:sz w:val="22"/>
          <w:szCs w:val="22"/>
        </w:rPr>
        <w:t xml:space="preserve"> module as shown</w:t>
      </w:r>
      <w:r w:rsidR="00A608BA">
        <w:rPr>
          <w:rFonts w:ascii="Segoe UI Light" w:hAnsi="Segoe UI Light" w:cs="Segoe UI Light"/>
          <w:sz w:val="22"/>
          <w:szCs w:val="22"/>
        </w:rPr>
        <w:t>:</w:t>
      </w:r>
    </w:p>
    <w:p w14:paraId="2A6F718E" w14:textId="61957CE5" w:rsidR="00A608BA" w:rsidRDefault="00A608BA"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58255" behindDoc="0" locked="0" layoutInCell="1" allowOverlap="1" wp14:anchorId="1DA9E2EB" wp14:editId="2A44497C">
                <wp:simplePos x="0" y="0"/>
                <wp:positionH relativeFrom="column">
                  <wp:posOffset>1272649</wp:posOffset>
                </wp:positionH>
                <wp:positionV relativeFrom="paragraph">
                  <wp:posOffset>1282526</wp:posOffset>
                </wp:positionV>
                <wp:extent cx="1005052" cy="252248"/>
                <wp:effectExtent l="57150" t="57150" r="119380" b="109855"/>
                <wp:wrapNone/>
                <wp:docPr id="40" name="Rectangle 40"/>
                <wp:cNvGraphicFramePr/>
                <a:graphic xmlns:a="http://schemas.openxmlformats.org/drawingml/2006/main">
                  <a:graphicData uri="http://schemas.microsoft.com/office/word/2010/wordprocessingShape">
                    <wps:wsp>
                      <wps:cNvSpPr/>
                      <wps:spPr>
                        <a:xfrm>
                          <a:off x="0" y="0"/>
                          <a:ext cx="1005052" cy="252248"/>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0302" id="Rectangle 40" o:spid="_x0000_s1026" style="position:absolute;margin-left:100.2pt;margin-top:101pt;width:79.15pt;height:19.8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" filled="f" strokecolor="#ffc000" strokeweight="3pt">
                <v:shadow on="t" color="black" opacity="26214f" origin="-.5,-.5" offset=".74836mm,.74836mm"/>
              </v:rect>
            </w:pict>
          </mc:Fallback>
        </mc:AlternateContent>
      </w:r>
      <w:r>
        <w:rPr>
          <w:noProof/>
          <w:lang w:eastAsia="en-GB"/>
        </w:rPr>
        <w:drawing>
          <wp:inline distT="0" distB="0" distL="0" distR="0" wp14:anchorId="4DA4C52F" wp14:editId="6237E753">
            <wp:extent cx="3468414" cy="2576692"/>
            <wp:effectExtent l="19050" t="19050" r="1778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3250" cy="2580285"/>
                    </a:xfrm>
                    <a:prstGeom prst="rect">
                      <a:avLst/>
                    </a:prstGeom>
                    <a:ln>
                      <a:solidFill>
                        <a:schemeClr val="tx2">
                          <a:lumMod val="75000"/>
                        </a:schemeClr>
                      </a:solidFill>
                    </a:ln>
                  </pic:spPr>
                </pic:pic>
              </a:graphicData>
            </a:graphic>
          </wp:inline>
        </w:drawing>
      </w:r>
    </w:p>
    <w:p w14:paraId="609D3DE1" w14:textId="0A4CF35C" w:rsidR="00056205" w:rsidRDefault="00056205" w:rsidP="006852CA">
      <w:pPr>
        <w:rPr>
          <w:rFonts w:ascii="Segoe UI Light" w:hAnsi="Segoe UI Light" w:cs="Segoe UI Light"/>
          <w:sz w:val="22"/>
          <w:szCs w:val="22"/>
        </w:rPr>
      </w:pPr>
      <w:r>
        <w:rPr>
          <w:rFonts w:ascii="Segoe UI Light" w:hAnsi="Segoe UI Light" w:cs="Segoe UI Light"/>
          <w:sz w:val="22"/>
          <w:szCs w:val="22"/>
        </w:rPr>
        <w:t>an</w:t>
      </w:r>
      <w:r w:rsidR="00E933CD">
        <w:rPr>
          <w:rFonts w:ascii="Segoe UI Light" w:hAnsi="Segoe UI Light" w:cs="Segoe UI Light"/>
          <w:sz w:val="22"/>
          <w:szCs w:val="22"/>
        </w:rPr>
        <w:t>d</w:t>
      </w:r>
      <w:r>
        <w:rPr>
          <w:rFonts w:ascii="Segoe UI Light" w:hAnsi="Segoe UI Light" w:cs="Segoe UI Light"/>
          <w:sz w:val="22"/>
          <w:szCs w:val="22"/>
        </w:rPr>
        <w:t xml:space="preserve"> se</w:t>
      </w:r>
      <w:r w:rsidR="00E933CD">
        <w:rPr>
          <w:rFonts w:ascii="Segoe UI Light" w:hAnsi="Segoe UI Light" w:cs="Segoe UI Light"/>
          <w:sz w:val="22"/>
          <w:szCs w:val="22"/>
        </w:rPr>
        <w:t>t</w:t>
      </w:r>
      <w:r w:rsidR="00975FC6">
        <w:rPr>
          <w:rFonts w:ascii="Segoe UI Light" w:hAnsi="Segoe UI Light" w:cs="Segoe UI Light"/>
          <w:sz w:val="22"/>
          <w:szCs w:val="22"/>
        </w:rPr>
        <w:t xml:space="preserve"> this</w:t>
      </w:r>
      <w:r w:rsidR="00A608BA">
        <w:rPr>
          <w:rFonts w:ascii="Segoe UI Light" w:hAnsi="Segoe UI Light" w:cs="Segoe UI Light"/>
          <w:sz w:val="22"/>
          <w:szCs w:val="22"/>
        </w:rPr>
        <w:t xml:space="preserve"> module</w:t>
      </w:r>
      <w:r w:rsidR="00975FC6">
        <w:rPr>
          <w:rFonts w:ascii="Segoe UI Light" w:hAnsi="Segoe UI Light" w:cs="Segoe UI Light"/>
          <w:sz w:val="22"/>
          <w:szCs w:val="22"/>
        </w:rPr>
        <w:t xml:space="preserve"> to exclude all</w:t>
      </w:r>
      <w:r w:rsidR="00A608BA">
        <w:rPr>
          <w:rFonts w:ascii="Segoe UI Light" w:hAnsi="Segoe UI Light" w:cs="Segoe UI Light"/>
          <w:sz w:val="22"/>
          <w:szCs w:val="22"/>
        </w:rPr>
        <w:t xml:space="preserve"> labels:</w:t>
      </w:r>
    </w:p>
    <w:p w14:paraId="553A0934" w14:textId="13BEB827" w:rsidR="006852CA" w:rsidRDefault="00A608BA" w:rsidP="006852CA">
      <w:pPr>
        <w:rPr>
          <w:rFonts w:ascii="Segoe UI Light" w:hAnsi="Segoe UI Light" w:cs="Segoe UI Light"/>
          <w:sz w:val="22"/>
          <w:szCs w:val="22"/>
        </w:rPr>
      </w:pPr>
      <w:r>
        <w:rPr>
          <w:noProof/>
          <w:lang w:eastAsia="en-GB"/>
        </w:rPr>
        <w:lastRenderedPageBreak/>
        <w:drawing>
          <wp:inline distT="0" distB="0" distL="0" distR="0" wp14:anchorId="16AB75A1" wp14:editId="6345EC4F">
            <wp:extent cx="3523878" cy="1765738"/>
            <wp:effectExtent l="19050" t="19050" r="1968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0444" cy="1774039"/>
                    </a:xfrm>
                    <a:prstGeom prst="rect">
                      <a:avLst/>
                    </a:prstGeom>
                    <a:ln>
                      <a:solidFill>
                        <a:schemeClr val="tx2">
                          <a:lumMod val="75000"/>
                        </a:schemeClr>
                      </a:solidFill>
                    </a:ln>
                  </pic:spPr>
                </pic:pic>
              </a:graphicData>
            </a:graphic>
          </wp:inline>
        </w:drawing>
      </w:r>
      <w:r w:rsidR="006852CA" w:rsidRPr="006852CA">
        <w:rPr>
          <w:rFonts w:ascii="Segoe UI Light" w:hAnsi="Segoe UI Light" w:cs="Segoe UI Light"/>
          <w:sz w:val="22"/>
          <w:szCs w:val="22"/>
        </w:rPr>
        <w:t xml:space="preserve"> </w:t>
      </w:r>
    </w:p>
    <w:p w14:paraId="63926E74" w14:textId="77053753" w:rsidR="00160E2B" w:rsidRDefault="006852CA" w:rsidP="006852CA">
      <w:pPr>
        <w:rPr>
          <w:rFonts w:ascii="Segoe UI Light" w:hAnsi="Segoe UI Light" w:cs="Segoe UI Light"/>
          <w:sz w:val="22"/>
          <w:szCs w:val="22"/>
        </w:rPr>
      </w:pPr>
      <w:r>
        <w:rPr>
          <w:rFonts w:ascii="Segoe UI Light" w:hAnsi="Segoe UI Light" w:cs="Segoe UI Light"/>
          <w:sz w:val="22"/>
          <w:szCs w:val="22"/>
        </w:rPr>
        <w:t xml:space="preserve">If we </w:t>
      </w:r>
      <w:r w:rsidR="00A608BA">
        <w:rPr>
          <w:rFonts w:ascii="Segoe UI Light" w:hAnsi="Segoe UI Light" w:cs="Segoe UI Light"/>
          <w:sz w:val="22"/>
          <w:szCs w:val="22"/>
        </w:rPr>
        <w:t xml:space="preserve">now </w:t>
      </w:r>
      <w:r>
        <w:rPr>
          <w:rFonts w:ascii="Segoe UI Light" w:hAnsi="Segoe UI Light" w:cs="Segoe UI Light"/>
          <w:sz w:val="22"/>
          <w:szCs w:val="22"/>
        </w:rPr>
        <w:t>think about what fields we want to return to the application or web site that will call our web service we are creat</w:t>
      </w:r>
      <w:r w:rsidR="00A608BA">
        <w:rPr>
          <w:rFonts w:ascii="Segoe UI Light" w:hAnsi="Segoe UI Light" w:cs="Segoe UI Light"/>
          <w:sz w:val="22"/>
          <w:szCs w:val="22"/>
        </w:rPr>
        <w:t xml:space="preserve">ing, then all we need </w:t>
      </w:r>
      <w:r>
        <w:rPr>
          <w:rFonts w:ascii="Segoe UI Light" w:hAnsi="Segoe UI Light" w:cs="Segoe UI Light"/>
          <w:sz w:val="22"/>
          <w:szCs w:val="22"/>
        </w:rPr>
        <w:t xml:space="preserve">are the scored labels (the prediction) and scored probabilities (the probability of the prediction being true).  So we should add another </w:t>
      </w:r>
      <w:r w:rsidR="00E933CD">
        <w:rPr>
          <w:rFonts w:ascii="Segoe UI Light" w:hAnsi="Segoe UI Light" w:cs="Segoe UI Light"/>
          <w:sz w:val="22"/>
          <w:szCs w:val="22"/>
        </w:rPr>
        <w:t xml:space="preserve">‘Select columns in a Dataset’ </w:t>
      </w:r>
      <w:r>
        <w:rPr>
          <w:rFonts w:ascii="Segoe UI Light" w:hAnsi="Segoe UI Light" w:cs="Segoe UI Light"/>
          <w:sz w:val="22"/>
          <w:szCs w:val="22"/>
        </w:rPr>
        <w:t xml:space="preserve">module as shown to just return those </w:t>
      </w:r>
      <w:r w:rsidR="00A608BA">
        <w:rPr>
          <w:rFonts w:ascii="Segoe UI Light" w:hAnsi="Segoe UI Light" w:cs="Segoe UI Light"/>
          <w:sz w:val="22"/>
          <w:szCs w:val="22"/>
        </w:rPr>
        <w:t>fields:</w:t>
      </w:r>
    </w:p>
    <w:p w14:paraId="1E28758C" w14:textId="2A36787A" w:rsidR="00A608BA" w:rsidRDefault="00A608BA" w:rsidP="006852CA">
      <w:pPr>
        <w:rPr>
          <w:rFonts w:ascii="Segoe UI Light" w:hAnsi="Segoe UI Light" w:cs="Segoe UI Light"/>
          <w:sz w:val="22"/>
          <w:szCs w:val="22"/>
        </w:rPr>
      </w:pPr>
      <w:r>
        <w:rPr>
          <w:noProof/>
          <w:lang w:eastAsia="en-GB"/>
        </w:rPr>
        <w:drawing>
          <wp:inline distT="0" distB="0" distL="0" distR="0" wp14:anchorId="06B89A8B" wp14:editId="30ECE8DC">
            <wp:extent cx="4883369" cy="2313905"/>
            <wp:effectExtent l="19050" t="19050" r="1270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0050" cy="2317071"/>
                    </a:xfrm>
                    <a:prstGeom prst="rect">
                      <a:avLst/>
                    </a:prstGeom>
                    <a:ln>
                      <a:solidFill>
                        <a:schemeClr val="tx2">
                          <a:lumMod val="75000"/>
                        </a:schemeClr>
                      </a:solidFill>
                    </a:ln>
                  </pic:spPr>
                </pic:pic>
              </a:graphicData>
            </a:graphic>
          </wp:inline>
        </w:drawing>
      </w:r>
    </w:p>
    <w:p w14:paraId="53D5B20D" w14:textId="4F9499EC" w:rsidR="006C4B6E" w:rsidRDefault="007B665E"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658256" behindDoc="0" locked="0" layoutInCell="1" allowOverlap="1" wp14:anchorId="08277283" wp14:editId="2AA5BE3D">
                <wp:simplePos x="0" y="0"/>
                <wp:positionH relativeFrom="column">
                  <wp:posOffset>4859305</wp:posOffset>
                </wp:positionH>
                <wp:positionV relativeFrom="paragraph">
                  <wp:posOffset>643212</wp:posOffset>
                </wp:positionV>
                <wp:extent cx="488731" cy="358666"/>
                <wp:effectExtent l="57150" t="57150" r="121285" b="118110"/>
                <wp:wrapNone/>
                <wp:docPr id="44" name="Rectangle 44"/>
                <wp:cNvGraphicFramePr/>
                <a:graphic xmlns:a="http://schemas.openxmlformats.org/drawingml/2006/main">
                  <a:graphicData uri="http://schemas.microsoft.com/office/word/2010/wordprocessingShape">
                    <wps:wsp>
                      <wps:cNvSpPr/>
                      <wps:spPr>
                        <a:xfrm>
                          <a:off x="0" y="0"/>
                          <a:ext cx="488731" cy="358666"/>
                        </a:xfrm>
                        <a:prstGeom prst="rect">
                          <a:avLst/>
                        </a:prstGeom>
                        <a:noFill/>
                        <a:ln w="38100">
                          <a:solidFill>
                            <a:srgbClr val="FFC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82A40" id="Rectangle 44" o:spid="_x0000_s1026" style="position:absolute;margin-left:382.6pt;margin-top:50.65pt;width:38.5pt;height:28.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" filled="f" strokecolor="#ffc000" strokeweight="3pt">
                <v:shadow on="t" color="black" opacity="26214f" origin="-.5,-.5" offset=".74836mm,.74836mm"/>
              </v:rect>
            </w:pict>
          </mc:Fallback>
        </mc:AlternateContent>
      </w:r>
      <w:r w:rsidR="00E611F3">
        <w:rPr>
          <w:rFonts w:ascii="Segoe UI Light" w:hAnsi="Segoe UI Light" w:cs="Segoe UI Light"/>
          <w:sz w:val="22"/>
          <w:szCs w:val="22"/>
        </w:rPr>
        <w:t xml:space="preserve">We </w:t>
      </w:r>
      <w:r w:rsidR="00E26141">
        <w:rPr>
          <w:rFonts w:ascii="Segoe UI Light" w:hAnsi="Segoe UI Light" w:cs="Segoe UI Light"/>
          <w:sz w:val="22"/>
          <w:szCs w:val="22"/>
        </w:rPr>
        <w:t>must</w:t>
      </w:r>
      <w:r w:rsidR="00E611F3">
        <w:rPr>
          <w:rFonts w:ascii="Segoe UI Light" w:hAnsi="Segoe UI Light" w:cs="Segoe UI Light"/>
          <w:sz w:val="22"/>
          <w:szCs w:val="22"/>
        </w:rPr>
        <w:t xml:space="preserve"> now run this predictive experiment as this allows ML to validate the predictive experiment before we can publish it as web service.</w:t>
      </w:r>
      <w:r>
        <w:rPr>
          <w:rFonts w:ascii="Segoe UI Light" w:hAnsi="Segoe UI Light" w:cs="Segoe UI Light"/>
          <w:sz w:val="22"/>
          <w:szCs w:val="22"/>
        </w:rPr>
        <w:t xml:space="preserve">  After a successful run we’ll see that the deploy web service icon is available on the bottom toolbar</w:t>
      </w:r>
    </w:p>
    <w:p w14:paraId="67BA4A6D" w14:textId="18887A37" w:rsidR="007B665E" w:rsidRDefault="007B665E" w:rsidP="006852CA">
      <w:pPr>
        <w:rPr>
          <w:rFonts w:ascii="Segoe UI Light" w:hAnsi="Segoe UI Light" w:cs="Segoe UI Light"/>
          <w:sz w:val="22"/>
          <w:szCs w:val="22"/>
        </w:rPr>
      </w:pPr>
      <w:r>
        <w:rPr>
          <w:noProof/>
          <w:lang w:eastAsia="en-GB"/>
        </w:rPr>
        <w:drawing>
          <wp:inline distT="0" distB="0" distL="0" distR="0" wp14:anchorId="4616A200" wp14:editId="6D7F4C70">
            <wp:extent cx="6479540" cy="283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83845"/>
                    </a:xfrm>
                    <a:prstGeom prst="rect">
                      <a:avLst/>
                    </a:prstGeom>
                  </pic:spPr>
                </pic:pic>
              </a:graphicData>
            </a:graphic>
          </wp:inline>
        </w:drawing>
      </w:r>
    </w:p>
    <w:p w14:paraId="6390F89E" w14:textId="53305FDC" w:rsidR="4ABE0180" w:rsidRPr="00CD0BB3" w:rsidRDefault="4ABE0180" w:rsidP="002E376F">
      <w:pPr>
        <w:jc w:val="right"/>
      </w:pPr>
    </w:p>
    <w:p w14:paraId="0E8FB91E" w14:textId="2B60D15B" w:rsidR="008F008E" w:rsidRDefault="007B665E" w:rsidP="00816A90">
      <w:pPr>
        <w:rPr>
          <w:rFonts w:ascii="Segoe UI Light" w:hAnsi="Segoe UI Light" w:cs="Segoe UI Light"/>
          <w:sz w:val="22"/>
          <w:szCs w:val="22"/>
        </w:rPr>
      </w:pPr>
      <w:r>
        <w:rPr>
          <w:rFonts w:ascii="Segoe UI Light" w:hAnsi="Segoe UI Light" w:cs="Segoe UI Light"/>
          <w:sz w:val="22"/>
          <w:szCs w:val="22"/>
        </w:rPr>
        <w:t>All we need to do is click on it and select deploy web service (</w:t>
      </w:r>
      <w:r w:rsidR="00816A90">
        <w:rPr>
          <w:rFonts w:ascii="Segoe UI Light" w:hAnsi="Segoe UI Light" w:cs="Segoe UI Light"/>
          <w:sz w:val="22"/>
          <w:szCs w:val="22"/>
        </w:rPr>
        <w:t>classic)</w:t>
      </w:r>
      <w:r>
        <w:rPr>
          <w:rFonts w:ascii="Segoe UI Light" w:hAnsi="Segoe UI Light" w:cs="Segoe UI Light"/>
          <w:sz w:val="22"/>
          <w:szCs w:val="22"/>
        </w:rPr>
        <w:t>. After a few seconds we</w:t>
      </w:r>
      <w:r w:rsidR="00816A90">
        <w:rPr>
          <w:rFonts w:ascii="Segoe UI Light" w:hAnsi="Segoe UI Light" w:cs="Segoe UI Light"/>
          <w:sz w:val="22"/>
          <w:szCs w:val="22"/>
        </w:rPr>
        <w:t>’ll see we are taken to the web service section of ML studio and our new web service is displayed:</w:t>
      </w:r>
    </w:p>
    <w:p w14:paraId="3C4C5E0F" w14:textId="2DB1060C" w:rsidR="00816A90" w:rsidRDefault="00816A90" w:rsidP="00816A90">
      <w:pPr>
        <w:rPr>
          <w:rFonts w:ascii="Segoe UI Light" w:hAnsi="Segoe UI Light" w:cs="Segoe UI Light"/>
          <w:sz w:val="22"/>
          <w:szCs w:val="22"/>
        </w:rPr>
      </w:pPr>
      <w:r>
        <w:rPr>
          <w:noProof/>
          <w:lang w:eastAsia="en-GB"/>
        </w:rPr>
        <w:lastRenderedPageBreak/>
        <w:drawing>
          <wp:inline distT="0" distB="0" distL="0" distR="0" wp14:anchorId="7B41D877" wp14:editId="0268D167">
            <wp:extent cx="6479540" cy="3835400"/>
            <wp:effectExtent l="19050" t="19050" r="1651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835400"/>
                    </a:xfrm>
                    <a:prstGeom prst="rect">
                      <a:avLst/>
                    </a:prstGeom>
                    <a:ln>
                      <a:solidFill>
                        <a:schemeClr val="tx2">
                          <a:lumMod val="75000"/>
                        </a:schemeClr>
                      </a:solidFill>
                    </a:ln>
                  </pic:spPr>
                </pic:pic>
              </a:graphicData>
            </a:graphic>
          </wp:inline>
        </w:drawing>
      </w:r>
    </w:p>
    <w:p w14:paraId="5024BD7E" w14:textId="5D7FDDA4" w:rsidR="00936E64" w:rsidRDefault="00816A90" w:rsidP="00816A90">
      <w:pPr>
        <w:rPr>
          <w:rFonts w:ascii="Segoe UI Light" w:hAnsi="Segoe UI Light" w:cs="Segoe UI Light"/>
          <w:sz w:val="22"/>
          <w:szCs w:val="22"/>
        </w:rPr>
      </w:pPr>
      <w:r>
        <w:rPr>
          <w:rFonts w:ascii="Segoe UI Light" w:hAnsi="Segoe UI Light" w:cs="Segoe UI Light"/>
          <w:sz w:val="22"/>
          <w:szCs w:val="22"/>
        </w:rPr>
        <w:t>W</w:t>
      </w:r>
      <w:r w:rsidR="00936E64">
        <w:rPr>
          <w:rFonts w:ascii="Segoe UI Light" w:hAnsi="Segoe UI Light" w:cs="Segoe UI Light"/>
          <w:sz w:val="22"/>
          <w:szCs w:val="22"/>
        </w:rPr>
        <w:t>e can see some general information about the WEB API like the API key which is will be used for authorization purposes. There are also hyperlinks to help pages for the two endpoints of the service, a Request/Response endpoint and a Batch Execution endpoint.  Notice we are also given some Excel spreadsheets where we can test the service as well.</w:t>
      </w:r>
      <w:r>
        <w:rPr>
          <w:rFonts w:ascii="Segoe UI Light" w:hAnsi="Segoe UI Light" w:cs="Segoe UI Light"/>
          <w:sz w:val="22"/>
          <w:szCs w:val="22"/>
        </w:rPr>
        <w:t xml:space="preserve"> </w:t>
      </w:r>
    </w:p>
    <w:p w14:paraId="201A5A56" w14:textId="317F4027" w:rsidR="4ABE0180" w:rsidRDefault="4ABE0180" w:rsidP="00936E64">
      <w:pPr>
        <w:ind w:firstLine="56"/>
        <w:rPr>
          <w:rFonts w:ascii="Segoe UI Light" w:hAnsi="Segoe UI Light" w:cs="Segoe UI Light"/>
          <w:sz w:val="22"/>
          <w:szCs w:val="22"/>
        </w:rPr>
      </w:pPr>
    </w:p>
    <w:p w14:paraId="24A99D0F" w14:textId="2703AC4D" w:rsidR="4ABE0180" w:rsidRDefault="00936E64" w:rsidP="00936E64">
      <w:pPr>
        <w:ind w:left="56"/>
        <w:rPr>
          <w:rFonts w:ascii="Segoe UI Light" w:hAnsi="Segoe UI Light" w:cs="Segoe UI Light"/>
          <w:sz w:val="22"/>
          <w:szCs w:val="22"/>
        </w:rPr>
      </w:pPr>
      <w:r>
        <w:rPr>
          <w:rFonts w:ascii="Segoe UI Light" w:hAnsi="Segoe UI Light" w:cs="Segoe UI Light"/>
          <w:sz w:val="22"/>
          <w:szCs w:val="22"/>
        </w:rPr>
        <w:t>O</w:t>
      </w:r>
      <w:r w:rsidR="00F73044" w:rsidRPr="00F73044">
        <w:rPr>
          <w:rFonts w:ascii="Segoe UI Light" w:hAnsi="Segoe UI Light" w:cs="Segoe UI Light"/>
          <w:sz w:val="22"/>
          <w:szCs w:val="22"/>
        </w:rPr>
        <w:t xml:space="preserve">n the Dashboard tab </w:t>
      </w:r>
      <w:r w:rsidR="00C54919">
        <w:rPr>
          <w:rFonts w:ascii="Segoe UI Light" w:hAnsi="Segoe UI Light" w:cs="Segoe UI Light"/>
          <w:sz w:val="22"/>
          <w:szCs w:val="22"/>
        </w:rPr>
        <w:t xml:space="preserve">click on the </w:t>
      </w:r>
      <w:r w:rsidR="00C54919">
        <w:rPr>
          <w:noProof/>
          <w:lang w:eastAsia="en-GB"/>
        </w:rPr>
        <w:drawing>
          <wp:inline distT="0" distB="0" distL="0" distR="0" wp14:anchorId="13A3AAD0" wp14:editId="61C6D68B">
            <wp:extent cx="607238" cy="24525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b="15659"/>
                    <a:stretch/>
                  </pic:blipFill>
                  <pic:spPr bwMode="auto">
                    <a:xfrm>
                      <a:off x="0" y="0"/>
                      <a:ext cx="622972" cy="251608"/>
                    </a:xfrm>
                    <a:prstGeom prst="rect">
                      <a:avLst/>
                    </a:prstGeom>
                    <a:ln>
                      <a:noFill/>
                    </a:ln>
                    <a:extLst>
                      <a:ext uri="{53640926-AAD7-44D8-BBD7-CCE9431645EC}">
                        <a14:shadowObscured xmlns:a14="http://schemas.microsoft.com/office/drawing/2010/main"/>
                      </a:ext>
                    </a:extLst>
                  </pic:spPr>
                </pic:pic>
              </a:graphicData>
            </a:graphic>
          </wp:inline>
        </w:drawing>
      </w:r>
      <w:r w:rsidR="00C54919">
        <w:rPr>
          <w:rFonts w:ascii="Segoe UI Light" w:hAnsi="Segoe UI Light" w:cs="Segoe UI Light"/>
          <w:sz w:val="22"/>
          <w:szCs w:val="22"/>
        </w:rPr>
        <w:t>button alongside the REQUEST/RESPONSE API</w:t>
      </w:r>
      <w:r w:rsidR="00F73044" w:rsidRPr="00F73044">
        <w:rPr>
          <w:rFonts w:ascii="Segoe UI Light" w:hAnsi="Segoe UI Light" w:cs="Segoe UI Light"/>
          <w:sz w:val="22"/>
          <w:szCs w:val="22"/>
        </w:rPr>
        <w:t xml:space="preserve"> as a quick sense check to see if our web service is working as expected.</w:t>
      </w:r>
    </w:p>
    <w:p w14:paraId="3A67D072" w14:textId="48F565A8" w:rsidR="4ABE0180" w:rsidRPr="00F73044" w:rsidRDefault="00C54919" w:rsidP="00936E64">
      <w:pPr>
        <w:ind w:left="56"/>
        <w:rPr>
          <w:rFonts w:ascii="Segoe UI Light" w:hAnsi="Segoe UI Light" w:cs="Segoe UI Light"/>
          <w:sz w:val="22"/>
          <w:szCs w:val="22"/>
        </w:rPr>
      </w:pPr>
      <w:r>
        <w:rPr>
          <w:rFonts w:ascii="Segoe UI Light" w:hAnsi="Segoe UI Light" w:cs="Segoe UI Light"/>
          <w:sz w:val="22"/>
          <w:szCs w:val="22"/>
        </w:rPr>
        <w:t>Enter the following values in the Enter data to predict dialog</w:t>
      </w:r>
      <w:r w:rsidR="00F73044" w:rsidRPr="00F73044">
        <w:rPr>
          <w:rFonts w:ascii="Segoe UI Light" w:hAnsi="Segoe UI Light" w:cs="Segoe UI Light"/>
          <w:sz w:val="22"/>
          <w:szCs w:val="22"/>
        </w:rPr>
        <w:t>:</w:t>
      </w:r>
    </w:p>
    <w:p w14:paraId="5C202542" w14:textId="27AA943B"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DepDelay = </w:t>
      </w:r>
      <w:r>
        <w:rPr>
          <w:rFonts w:ascii="Segoe UI Light" w:hAnsi="Segoe UI Light" w:cs="Segoe UI Light"/>
          <w:sz w:val="22"/>
          <w:szCs w:val="22"/>
        </w:rPr>
        <w:t>33</w:t>
      </w:r>
    </w:p>
    <w:p w14:paraId="474A5D3F" w14:textId="17D392F5" w:rsidR="00F73044" w:rsidRPr="00F73044" w:rsidRDefault="00816A90" w:rsidP="00936E64">
      <w:pPr>
        <w:pStyle w:val="ListParagraph"/>
        <w:numPr>
          <w:ilvl w:val="0"/>
          <w:numId w:val="15"/>
        </w:numPr>
        <w:ind w:left="776"/>
        <w:rPr>
          <w:rFonts w:ascii="Segoe UI Light" w:hAnsi="Segoe UI Light" w:cs="Segoe UI Light"/>
          <w:b/>
          <w:sz w:val="22"/>
          <w:szCs w:val="22"/>
        </w:rPr>
      </w:pPr>
      <w:del w:id="172" w:author="Ed Baker" w:date="2016-09-05T11:39:00Z">
        <w:r w:rsidDel="007B00C7">
          <w:rPr>
            <w:rFonts w:ascii="Segoe UI Light" w:hAnsi="Segoe UI Light" w:cs="Segoe UI Light"/>
            <w:b/>
            <w:sz w:val="22"/>
            <w:szCs w:val="22"/>
          </w:rPr>
          <w:delText>DepartureHour</w:delText>
        </w:r>
        <w:r w:rsidR="00F73044" w:rsidRPr="00F73044" w:rsidDel="007B00C7">
          <w:rPr>
            <w:rFonts w:ascii="Segoe UI Light" w:hAnsi="Segoe UI Light" w:cs="Segoe UI Light"/>
            <w:b/>
            <w:sz w:val="22"/>
            <w:szCs w:val="22"/>
          </w:rPr>
          <w:delText xml:space="preserve"> </w:delText>
        </w:r>
      </w:del>
      <w:ins w:id="173" w:author="Ed Baker" w:date="2016-09-05T11:39:00Z">
        <w:r w:rsidR="007B00C7">
          <w:rPr>
            <w:rFonts w:ascii="Segoe UI Light" w:hAnsi="Segoe UI Light" w:cs="Segoe UI Light"/>
            <w:b/>
            <w:sz w:val="22"/>
            <w:szCs w:val="22"/>
          </w:rPr>
          <w:t>DepTime</w:t>
        </w:r>
        <w:r w:rsidR="007B00C7" w:rsidRPr="00F73044">
          <w:rPr>
            <w:rFonts w:ascii="Segoe UI Light" w:hAnsi="Segoe UI Light" w:cs="Segoe UI Light"/>
            <w:b/>
            <w:sz w:val="22"/>
            <w:szCs w:val="22"/>
          </w:rPr>
          <w:t xml:space="preserve"> </w:t>
        </w:r>
      </w:ins>
      <w:r w:rsidR="00F73044" w:rsidRPr="00F73044">
        <w:rPr>
          <w:rFonts w:ascii="Segoe UI Light" w:hAnsi="Segoe UI Light" w:cs="Segoe UI Light"/>
          <w:b/>
          <w:sz w:val="22"/>
          <w:szCs w:val="22"/>
        </w:rPr>
        <w:t>=</w:t>
      </w:r>
      <w:r w:rsidR="00F73044">
        <w:rPr>
          <w:rFonts w:ascii="Segoe UI Light" w:hAnsi="Segoe UI Light" w:cs="Segoe UI Light"/>
          <w:b/>
          <w:sz w:val="22"/>
          <w:szCs w:val="22"/>
        </w:rPr>
        <w:t xml:space="preserve"> </w:t>
      </w:r>
      <w:commentRangeStart w:id="174"/>
      <w:r w:rsidR="00F73044">
        <w:rPr>
          <w:rFonts w:ascii="Segoe UI Light" w:hAnsi="Segoe UI Light" w:cs="Segoe UI Light"/>
          <w:sz w:val="22"/>
          <w:szCs w:val="22"/>
        </w:rPr>
        <w:t>8</w:t>
      </w:r>
      <w:commentRangeEnd w:id="174"/>
      <w:r w:rsidR="00C24C61">
        <w:rPr>
          <w:rStyle w:val="CommentReference"/>
        </w:rPr>
        <w:commentReference w:id="174"/>
      </w:r>
    </w:p>
    <w:p w14:paraId="6B9B9830" w14:textId="55E5B11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Month =</w:t>
      </w:r>
      <w:r>
        <w:rPr>
          <w:rFonts w:ascii="Segoe UI Light" w:hAnsi="Segoe UI Light" w:cs="Segoe UI Light"/>
          <w:b/>
          <w:sz w:val="22"/>
          <w:szCs w:val="22"/>
        </w:rPr>
        <w:t xml:space="preserve"> </w:t>
      </w:r>
      <w:r>
        <w:rPr>
          <w:rFonts w:ascii="Segoe UI Light" w:hAnsi="Segoe UI Light" w:cs="Segoe UI Light"/>
          <w:sz w:val="22"/>
          <w:szCs w:val="22"/>
        </w:rPr>
        <w:t>4</w:t>
      </w:r>
    </w:p>
    <w:p w14:paraId="0B6FD1DF" w14:textId="574FB78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Altimeter =</w:t>
      </w:r>
      <w:r>
        <w:rPr>
          <w:rFonts w:ascii="Segoe UI Light" w:hAnsi="Segoe UI Light" w:cs="Segoe UI Light"/>
          <w:b/>
          <w:sz w:val="22"/>
          <w:szCs w:val="22"/>
        </w:rPr>
        <w:t xml:space="preserve"> </w:t>
      </w:r>
      <w:r>
        <w:rPr>
          <w:rFonts w:ascii="Segoe UI Light" w:hAnsi="Segoe UI Light" w:cs="Segoe UI Light"/>
          <w:sz w:val="22"/>
          <w:szCs w:val="22"/>
        </w:rPr>
        <w:t>29.6</w:t>
      </w:r>
    </w:p>
    <w:p w14:paraId="4D076E14" w14:textId="51C54CCA"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Carrier =</w:t>
      </w:r>
      <w:r>
        <w:rPr>
          <w:rFonts w:ascii="Segoe UI Light" w:hAnsi="Segoe UI Light" w:cs="Segoe UI Light"/>
          <w:b/>
          <w:sz w:val="22"/>
          <w:szCs w:val="22"/>
        </w:rPr>
        <w:t xml:space="preserve"> </w:t>
      </w:r>
      <w:r>
        <w:rPr>
          <w:rFonts w:ascii="Segoe UI Light" w:hAnsi="Segoe UI Light" w:cs="Segoe UI Light"/>
          <w:sz w:val="22"/>
          <w:szCs w:val="22"/>
        </w:rPr>
        <w:t>DL</w:t>
      </w:r>
    </w:p>
    <w:p w14:paraId="5375CC15" w14:textId="00C03E7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 xml:space="preserve">SeaLevelPressure </w:t>
      </w:r>
      <w:r>
        <w:rPr>
          <w:rFonts w:ascii="Segoe UI Light" w:hAnsi="Segoe UI Light" w:cs="Segoe UI Light"/>
          <w:b/>
          <w:sz w:val="22"/>
          <w:szCs w:val="22"/>
        </w:rPr>
        <w:t xml:space="preserve"> </w:t>
      </w:r>
      <w:r>
        <w:rPr>
          <w:rFonts w:ascii="Segoe UI Light" w:hAnsi="Segoe UI Light" w:cs="Segoe UI Light"/>
          <w:sz w:val="22"/>
          <w:szCs w:val="22"/>
        </w:rPr>
        <w:t>30</w:t>
      </w:r>
    </w:p>
    <w:p w14:paraId="04D00607" w14:textId="027BEBCE" w:rsidR="00F73044" w:rsidRPr="00936E6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DewPointCelcius =</w:t>
      </w:r>
      <w:r>
        <w:rPr>
          <w:rFonts w:ascii="Segoe UI Light" w:hAnsi="Segoe UI Light" w:cs="Segoe UI Light"/>
          <w:b/>
          <w:sz w:val="22"/>
          <w:szCs w:val="22"/>
        </w:rPr>
        <w:t xml:space="preserve"> </w:t>
      </w:r>
      <w:r>
        <w:rPr>
          <w:rFonts w:ascii="Segoe UI Light" w:hAnsi="Segoe UI Light" w:cs="Segoe UI Light"/>
          <w:sz w:val="22"/>
          <w:szCs w:val="22"/>
        </w:rPr>
        <w:t>1.7</w:t>
      </w:r>
    </w:p>
    <w:p w14:paraId="33D3F939" w14:textId="4680945C" w:rsidR="00936E64" w:rsidRPr="00936E64" w:rsidRDefault="00936E64" w:rsidP="00936E64">
      <w:pPr>
        <w:ind w:left="56"/>
        <w:rPr>
          <w:rFonts w:ascii="Segoe UI Light" w:hAnsi="Segoe UI Light" w:cs="Segoe UI Light"/>
          <w:sz w:val="22"/>
          <w:szCs w:val="22"/>
        </w:rPr>
      </w:pPr>
      <w:r w:rsidRPr="00936E64">
        <w:rPr>
          <w:rFonts w:ascii="Segoe UI Light" w:hAnsi="Segoe UI Light" w:cs="Segoe UI Light"/>
          <w:sz w:val="22"/>
          <w:szCs w:val="22"/>
        </w:rPr>
        <w:t>The result you receive back after process</w:t>
      </w:r>
      <w:r w:rsidR="00E933CD">
        <w:rPr>
          <w:rFonts w:ascii="Segoe UI Light" w:hAnsi="Segoe UI Light" w:cs="Segoe UI Light"/>
          <w:sz w:val="22"/>
          <w:szCs w:val="22"/>
        </w:rPr>
        <w:t>ing returns a JSON like output.</w:t>
      </w:r>
    </w:p>
    <w:p w14:paraId="6711E03A" w14:textId="77777777" w:rsidR="00936E64" w:rsidRPr="00F73044" w:rsidRDefault="00936E64" w:rsidP="00936E64">
      <w:pPr>
        <w:pStyle w:val="ListParagraph"/>
        <w:ind w:left="776"/>
        <w:rPr>
          <w:rFonts w:ascii="Segoe UI Light" w:hAnsi="Segoe UI Light" w:cs="Segoe UI Light"/>
          <w:b/>
          <w:sz w:val="22"/>
          <w:szCs w:val="22"/>
        </w:rPr>
      </w:pPr>
    </w:p>
    <w:p w14:paraId="2EE96DBE" w14:textId="12848F58" w:rsidR="00C54919" w:rsidRDefault="00C54919" w:rsidP="00936E64">
      <w:pPr>
        <w:ind w:left="56"/>
        <w:rPr>
          <w:rFonts w:ascii="Segoe UI Light" w:hAnsi="Segoe UI Light" w:cs="Segoe UI Light"/>
          <w:sz w:val="22"/>
          <w:szCs w:val="22"/>
        </w:rPr>
      </w:pPr>
      <w:r>
        <w:rPr>
          <w:noProof/>
          <w:lang w:eastAsia="en-GB"/>
        </w:rPr>
        <w:drawing>
          <wp:inline distT="0" distB="0" distL="0" distR="0" wp14:anchorId="52F5C4C3" wp14:editId="784046E2">
            <wp:extent cx="5662611" cy="4898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8739" cy="496443"/>
                    </a:xfrm>
                    <a:prstGeom prst="rect">
                      <a:avLst/>
                    </a:prstGeom>
                  </pic:spPr>
                </pic:pic>
              </a:graphicData>
            </a:graphic>
          </wp:inline>
        </w:drawing>
      </w:r>
    </w:p>
    <w:p w14:paraId="19362DCC" w14:textId="63571692" w:rsidR="00C54919" w:rsidRDefault="00C54919" w:rsidP="00F73044">
      <w:pPr>
        <w:ind w:left="3544"/>
        <w:rPr>
          <w:rFonts w:ascii="Segoe UI Light" w:hAnsi="Segoe UI Light" w:cs="Segoe UI Light"/>
          <w:sz w:val="22"/>
          <w:szCs w:val="22"/>
        </w:rPr>
      </w:pPr>
    </w:p>
    <w:p w14:paraId="12279997" w14:textId="5D1C66DF" w:rsidR="4ABE0180" w:rsidRDefault="006D7906" w:rsidP="00936E64">
      <w:pPr>
        <w:ind w:left="56"/>
        <w:rPr>
          <w:rFonts w:ascii="Segoe UI Light" w:hAnsi="Segoe UI Light" w:cs="Segoe UI Light"/>
          <w:sz w:val="22"/>
          <w:szCs w:val="22"/>
        </w:rPr>
      </w:pPr>
      <w:r>
        <w:rPr>
          <w:rFonts w:ascii="Segoe UI Light" w:hAnsi="Segoe UI Light" w:cs="Segoe UI Light"/>
          <w:sz w:val="22"/>
          <w:szCs w:val="22"/>
        </w:rPr>
        <w:lastRenderedPageBreak/>
        <w:t xml:space="preserve">Notice we just get back the </w:t>
      </w:r>
      <w:r w:rsidR="00F73044" w:rsidRPr="006121C8">
        <w:rPr>
          <w:rFonts w:ascii="Segoe UI Light" w:hAnsi="Segoe UI Light" w:cs="Segoe UI Light"/>
          <w:sz w:val="22"/>
          <w:szCs w:val="22"/>
        </w:rPr>
        <w:t xml:space="preserve">Scored Label and the Scored Probabilities. So in the case below we can say that given the parameters above the classifier has predicted the flight will be more than 15 mins delayed (1) and it is </w:t>
      </w:r>
      <w:r>
        <w:rPr>
          <w:rFonts w:ascii="Segoe UI Light" w:hAnsi="Segoe UI Light" w:cs="Segoe UI Light"/>
          <w:sz w:val="22"/>
          <w:szCs w:val="22"/>
        </w:rPr>
        <w:t xml:space="preserve">very </w:t>
      </w:r>
      <w:r w:rsidR="00F73044" w:rsidRPr="006121C8">
        <w:rPr>
          <w:rFonts w:ascii="Segoe UI Light" w:hAnsi="Segoe UI Light" w:cs="Segoe UI Light"/>
          <w:sz w:val="22"/>
          <w:szCs w:val="22"/>
        </w:rPr>
        <w:t>confident in its decision (</w:t>
      </w:r>
      <w:r w:rsidR="001521B3" w:rsidRPr="001521B3">
        <w:rPr>
          <w:rFonts w:ascii="Segoe UI Light" w:hAnsi="Segoe UI Light" w:cs="Segoe UI Light"/>
          <w:sz w:val="22"/>
          <w:szCs w:val="22"/>
        </w:rPr>
        <w:t>0.997861325740814</w:t>
      </w:r>
      <w:r w:rsidR="006121C8" w:rsidRPr="006121C8">
        <w:rPr>
          <w:rFonts w:ascii="Segoe UI Light" w:hAnsi="Segoe UI Light" w:cs="Segoe UI Light"/>
          <w:sz w:val="22"/>
          <w:szCs w:val="22"/>
        </w:rPr>
        <w:t>)</w:t>
      </w:r>
      <w:r>
        <w:rPr>
          <w:rFonts w:ascii="Segoe UI Light" w:hAnsi="Segoe UI Light" w:cs="Segoe UI Light"/>
          <w:sz w:val="22"/>
          <w:szCs w:val="22"/>
        </w:rPr>
        <w:t>.</w:t>
      </w:r>
    </w:p>
    <w:p w14:paraId="5E733179" w14:textId="77777777" w:rsidR="00421B77" w:rsidRDefault="00421B77" w:rsidP="00936E64">
      <w:pPr>
        <w:ind w:left="56"/>
        <w:rPr>
          <w:ins w:id="175" w:author="Andrew Fryer (@DEEPFAT)" w:date="2016-09-01T09:03:00Z"/>
          <w:rFonts w:ascii="Segoe UI Light" w:hAnsi="Segoe UI Light" w:cs="Segoe UI Light"/>
          <w:sz w:val="22"/>
          <w:szCs w:val="22"/>
        </w:rPr>
      </w:pPr>
    </w:p>
    <w:p w14:paraId="791712F0" w14:textId="7A2FA3DA" w:rsidR="00421B77" w:rsidRPr="00421B77" w:rsidRDefault="00421B77" w:rsidP="00936E64">
      <w:pPr>
        <w:ind w:left="56"/>
        <w:rPr>
          <w:ins w:id="176" w:author="Andrew Fryer (@DEEPFAT)" w:date="2016-09-01T09:03:00Z"/>
          <w:rFonts w:ascii="Segoe UI Light" w:hAnsi="Segoe UI Light" w:cs="Segoe UI Light"/>
          <w:sz w:val="40"/>
          <w:szCs w:val="40"/>
          <w:rPrChange w:id="177" w:author="Andrew Fryer (@DEEPFAT)" w:date="2016-09-01T09:04:00Z">
            <w:rPr>
              <w:ins w:id="178" w:author="Andrew Fryer (@DEEPFAT)" w:date="2016-09-01T09:03:00Z"/>
              <w:rFonts w:ascii="Segoe UI Light" w:hAnsi="Segoe UI Light" w:cs="Segoe UI Light"/>
              <w:sz w:val="22"/>
              <w:szCs w:val="22"/>
            </w:rPr>
          </w:rPrChange>
        </w:rPr>
      </w:pPr>
      <w:ins w:id="179" w:author="Andrew Fryer (@DEEPFAT)" w:date="2016-09-01T09:04:00Z">
        <w:r w:rsidRPr="00421B77">
          <w:rPr>
            <w:rFonts w:ascii="Segoe UI Light" w:hAnsi="Segoe UI Light" w:cs="Segoe UI Light"/>
            <w:sz w:val="40"/>
            <w:szCs w:val="40"/>
            <w:rPrChange w:id="180" w:author="Andrew Fryer (@DEEPFAT)" w:date="2016-09-01T09:04:00Z">
              <w:rPr>
                <w:rFonts w:ascii="Segoe UI Light" w:hAnsi="Segoe UI Light" w:cs="Segoe UI Light"/>
                <w:sz w:val="22"/>
                <w:szCs w:val="22"/>
              </w:rPr>
            </w:rPrChange>
          </w:rPr>
          <w:t>Optional Exercise</w:t>
        </w:r>
      </w:ins>
      <w:ins w:id="181" w:author="Andrew Fryer (@DEEPFAT)" w:date="2016-09-01T09:05:00Z">
        <w:r>
          <w:rPr>
            <w:rFonts w:ascii="Segoe UI Light" w:hAnsi="Segoe UI Light" w:cs="Segoe UI Light"/>
            <w:sz w:val="40"/>
            <w:szCs w:val="40"/>
          </w:rPr>
          <w:t xml:space="preserve"> – create a Web Site using the api</w:t>
        </w:r>
      </w:ins>
    </w:p>
    <w:p w14:paraId="08D60288" w14:textId="039FE148" w:rsidR="00936E64" w:rsidRDefault="00936E64" w:rsidP="00936E64">
      <w:pPr>
        <w:ind w:left="56"/>
        <w:rPr>
          <w:rFonts w:ascii="Segoe UI Light" w:hAnsi="Segoe UI Light" w:cs="Segoe UI Light"/>
          <w:sz w:val="22"/>
          <w:szCs w:val="22"/>
          <w:lang w:val="en"/>
        </w:rPr>
      </w:pPr>
      <w:r>
        <w:rPr>
          <w:rFonts w:ascii="Segoe UI Light" w:hAnsi="Segoe UI Light" w:cs="Segoe UI Light"/>
          <w:sz w:val="22"/>
          <w:szCs w:val="22"/>
        </w:rPr>
        <w:t xml:space="preserve">We can also </w:t>
      </w:r>
      <w:del w:id="182" w:author="Andrew Fryer (@DEEPFAT)" w:date="2016-09-01T09:03:00Z">
        <w:r w:rsidDel="00421B77">
          <w:rPr>
            <w:rFonts w:ascii="Segoe UI Light" w:hAnsi="Segoe UI Light" w:cs="Segoe UI Light"/>
            <w:sz w:val="22"/>
            <w:szCs w:val="22"/>
          </w:rPr>
          <w:delText xml:space="preserve">use the excel add-ins to test the web site and </w:delText>
        </w:r>
      </w:del>
      <w:ins w:id="183" w:author="Andrew Fryer (@DEEPFAT)" w:date="2016-09-01T09:03:00Z">
        <w:r w:rsidR="00421B77">
          <w:rPr>
            <w:rFonts w:ascii="Segoe UI Light" w:hAnsi="Segoe UI Light" w:cs="Segoe UI Light"/>
            <w:sz w:val="22"/>
            <w:szCs w:val="22"/>
          </w:rPr>
          <w:t>test our</w:t>
        </w:r>
      </w:ins>
      <w:ins w:id="184" w:author="Andrew Fryer (@DEEPFAT)" w:date="2016-09-01T09:04:00Z">
        <w:r w:rsidR="00421B77">
          <w:rPr>
            <w:rFonts w:ascii="Segoe UI Light" w:hAnsi="Segoe UI Light" w:cs="Segoe UI Light"/>
            <w:sz w:val="22"/>
            <w:szCs w:val="22"/>
          </w:rPr>
          <w:t xml:space="preserve"> new api </w:t>
        </w:r>
      </w:ins>
      <w:del w:id="185" w:author="Andrew Fryer (@DEEPFAT)" w:date="2016-09-01T09:04:00Z">
        <w:r w:rsidDel="00421B77">
          <w:rPr>
            <w:rFonts w:ascii="Segoe UI Light" w:hAnsi="Segoe UI Light" w:cs="Segoe UI Light"/>
            <w:sz w:val="22"/>
            <w:szCs w:val="22"/>
          </w:rPr>
          <w:delText>there is also</w:delText>
        </w:r>
      </w:del>
      <w:ins w:id="186" w:author="Andrew Fryer (@DEEPFAT)" w:date="2016-09-01T09:04:00Z">
        <w:r w:rsidR="00421B77">
          <w:rPr>
            <w:rFonts w:ascii="Segoe UI Light" w:hAnsi="Segoe UI Light" w:cs="Segoe UI Light"/>
            <w:sz w:val="22"/>
            <w:szCs w:val="22"/>
          </w:rPr>
          <w:t xml:space="preserve">using </w:t>
        </w:r>
      </w:ins>
      <w:del w:id="187" w:author="Andrew Fryer (@DEEPFAT)" w:date="2016-09-01T09:04:00Z">
        <w:r w:rsidDel="00421B77">
          <w:rPr>
            <w:rFonts w:ascii="Segoe UI Light" w:hAnsi="Segoe UI Light" w:cs="Segoe UI Light"/>
            <w:sz w:val="22"/>
            <w:szCs w:val="22"/>
          </w:rPr>
          <w:delText xml:space="preserve"> </w:delText>
        </w:r>
      </w:del>
      <w:r>
        <w:rPr>
          <w:rFonts w:ascii="Segoe UI Light" w:hAnsi="Segoe UI Light" w:cs="Segoe UI Light"/>
          <w:sz w:val="22"/>
          <w:szCs w:val="22"/>
        </w:rPr>
        <w:t xml:space="preserve">a partially configured web site in the </w:t>
      </w:r>
      <w:hyperlink r:id="rId53"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w:t>
      </w:r>
      <w:r w:rsidR="00E933CD">
        <w:rPr>
          <w:rFonts w:ascii="Segoe UI Light" w:hAnsi="Segoe UI Light" w:cs="Segoe UI Light"/>
          <w:sz w:val="22"/>
          <w:szCs w:val="22"/>
          <w:lang w:val="en"/>
        </w:rPr>
        <w:t xml:space="preserve"> the site and look for Azure ML</w:t>
      </w:r>
      <w:r>
        <w:rPr>
          <w:rFonts w:ascii="Segoe UI Light" w:hAnsi="Segoe UI Light" w:cs="Segoe UI Light"/>
          <w:sz w:val="22"/>
          <w:szCs w:val="22"/>
          <w:lang w:val="en"/>
        </w:rPr>
        <w:t>.</w:t>
      </w:r>
    </w:p>
    <w:p w14:paraId="152BC751" w14:textId="1706CC60" w:rsidR="00936E64" w:rsidRDefault="00936E64" w:rsidP="00936E64">
      <w:pPr>
        <w:ind w:left="56"/>
        <w:rPr>
          <w:rFonts w:ascii="Segoe UI Light" w:hAnsi="Segoe UI Light" w:cs="Segoe UI Light"/>
          <w:sz w:val="22"/>
          <w:szCs w:val="22"/>
        </w:rPr>
      </w:pPr>
      <w:r>
        <w:rPr>
          <w:rFonts w:ascii="Segoe UI Light" w:hAnsi="Segoe UI Light" w:cs="Segoe UI Light"/>
          <w:sz w:val="22"/>
          <w:szCs w:val="22"/>
        </w:rPr>
        <w:t>This will create a web</w:t>
      </w:r>
      <w:r w:rsidR="00E933CD">
        <w:rPr>
          <w:rFonts w:ascii="Segoe UI Light" w:hAnsi="Segoe UI Light" w:cs="Segoe UI Light"/>
          <w:sz w:val="22"/>
          <w:szCs w:val="22"/>
        </w:rPr>
        <w:t xml:space="preserve"> app in our azure subscription.</w:t>
      </w:r>
    </w:p>
    <w:p w14:paraId="40B6E2D0" w14:textId="438EECBA" w:rsidR="00721422" w:rsidRDefault="00721422" w:rsidP="00936E64">
      <w:pPr>
        <w:ind w:left="56"/>
        <w:rPr>
          <w:rFonts w:ascii="Segoe UI Light" w:hAnsi="Segoe UI Light" w:cs="Segoe UI Light"/>
          <w:sz w:val="22"/>
          <w:szCs w:val="22"/>
        </w:rPr>
      </w:pPr>
      <w:r>
        <w:rPr>
          <w:noProof/>
          <w:lang w:eastAsia="en-GB"/>
        </w:rPr>
        <w:drawing>
          <wp:inline distT="0" distB="0" distL="0" distR="0" wp14:anchorId="54EC3407" wp14:editId="68629151">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6AADFD78" w14:textId="01829B76" w:rsidR="00983465" w:rsidRDefault="00983465" w:rsidP="00936E64">
      <w:pPr>
        <w:ind w:left="56"/>
        <w:rPr>
          <w:rFonts w:ascii="Segoe UI Light" w:hAnsi="Segoe UI Light" w:cs="Segoe UI Light"/>
          <w:sz w:val="22"/>
          <w:szCs w:val="22"/>
        </w:rPr>
      </w:pPr>
      <w:r>
        <w:rPr>
          <w:noProof/>
          <w:lang w:eastAsia="en-GB"/>
        </w:rPr>
        <w:drawing>
          <wp:inline distT="0" distB="0" distL="0" distR="0" wp14:anchorId="0A92A1B0" wp14:editId="7234997A">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580F567" w14:textId="6F70652C" w:rsidR="00983465" w:rsidRDefault="00983465" w:rsidP="00936E64">
      <w:pPr>
        <w:ind w:left="56"/>
        <w:rPr>
          <w:rFonts w:ascii="Segoe UI Light" w:hAnsi="Segoe UI Light" w:cs="Segoe UI Light"/>
          <w:sz w:val="22"/>
          <w:szCs w:val="22"/>
        </w:rPr>
      </w:pPr>
      <w:r>
        <w:rPr>
          <w:rFonts w:ascii="Segoe UI Light" w:hAnsi="Segoe UI Light" w:cs="Segoe UI Light"/>
          <w:sz w:val="22"/>
          <w:szCs w:val="22"/>
        </w:rPr>
        <w:t>If we then click on the URL of the new site we’ll be presented with a simple page where we can enter our API URL and API key ..</w:t>
      </w:r>
    </w:p>
    <w:p w14:paraId="45E633AF" w14:textId="6D372873" w:rsidR="00983465" w:rsidRDefault="00983465" w:rsidP="00936E64">
      <w:pPr>
        <w:ind w:left="56"/>
        <w:rPr>
          <w:rFonts w:ascii="Segoe UI Light" w:hAnsi="Segoe UI Light" w:cs="Segoe UI Light"/>
          <w:sz w:val="22"/>
          <w:szCs w:val="22"/>
        </w:rPr>
      </w:pPr>
      <w:r>
        <w:rPr>
          <w:noProof/>
          <w:lang w:eastAsia="en-GB"/>
        </w:rPr>
        <w:lastRenderedPageBreak/>
        <w:drawing>
          <wp:inline distT="0" distB="0" distL="0" distR="0" wp14:anchorId="7817B72A" wp14:editId="3D4A7F39">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4161" cy="2061465"/>
                    </a:xfrm>
                    <a:prstGeom prst="rect">
                      <a:avLst/>
                    </a:prstGeom>
                    <a:ln w="19050">
                      <a:solidFill>
                        <a:schemeClr val="tx1"/>
                      </a:solidFill>
                    </a:ln>
                  </pic:spPr>
                </pic:pic>
              </a:graphicData>
            </a:graphic>
          </wp:inline>
        </w:drawing>
      </w:r>
    </w:p>
    <w:p w14:paraId="22C6151B" w14:textId="6311E6F9" w:rsidR="006D7906"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 </w:t>
      </w:r>
      <w:r w:rsidR="00983465">
        <w:rPr>
          <w:rFonts w:ascii="Segoe UI Light" w:hAnsi="Segoe UI Light" w:cs="Segoe UI Light"/>
          <w:sz w:val="22"/>
          <w:szCs w:val="22"/>
        </w:rPr>
        <w:t xml:space="preserve">The key is on the API dashboard and the URL is at the top of the Request response page. Click Submit and </w:t>
      </w:r>
      <w:r w:rsidR="00F36BBC">
        <w:rPr>
          <w:rFonts w:ascii="Segoe UI Light" w:hAnsi="Segoe UI Light" w:cs="Segoe UI Light"/>
          <w:sz w:val="22"/>
          <w:szCs w:val="22"/>
        </w:rPr>
        <w:t>close the page.  Go back to the Azure Portal and open the site again and enter some trial values..</w:t>
      </w:r>
    </w:p>
    <w:p w14:paraId="40D6DD03" w14:textId="48D0A528" w:rsidR="00936E64" w:rsidRDefault="00936E64" w:rsidP="00936E64">
      <w:pPr>
        <w:ind w:left="56"/>
        <w:rPr>
          <w:rFonts w:ascii="Segoe UI Light" w:hAnsi="Segoe UI Light" w:cs="Segoe UI Light"/>
          <w:sz w:val="22"/>
          <w:szCs w:val="22"/>
        </w:rPr>
      </w:pPr>
      <w:r>
        <w:rPr>
          <w:noProof/>
          <w:lang w:eastAsia="en-GB"/>
        </w:rPr>
        <w:drawing>
          <wp:inline distT="0" distB="0" distL="0" distR="0" wp14:anchorId="075CD2D1" wp14:editId="093FA111">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8467" cy="2157944"/>
                    </a:xfrm>
                    <a:prstGeom prst="rect">
                      <a:avLst/>
                    </a:prstGeom>
                  </pic:spPr>
                </pic:pic>
              </a:graphicData>
            </a:graphic>
          </wp:inline>
        </w:drawing>
      </w:r>
    </w:p>
    <w:p w14:paraId="1F8292FF" w14:textId="77777777" w:rsidR="00816A90" w:rsidRDefault="00816A90">
      <w:pPr>
        <w:rPr>
          <w:rFonts w:ascii="Segoe UI Light" w:hAnsi="Segoe UI Light" w:cs="Segoe UI Light"/>
          <w:sz w:val="22"/>
          <w:szCs w:val="22"/>
        </w:rPr>
      </w:pPr>
      <w:r>
        <w:rPr>
          <w:rFonts w:ascii="Segoe UI Light" w:hAnsi="Segoe UI Light" w:cs="Segoe UI Light"/>
          <w:sz w:val="22"/>
          <w:szCs w:val="22"/>
        </w:rPr>
        <w:br w:type="page"/>
      </w:r>
    </w:p>
    <w:p w14:paraId="60534FDA" w14:textId="728C0B4D" w:rsidR="00421B77" w:rsidRPr="00AD7B7B" w:rsidRDefault="00421B77" w:rsidP="00421B77">
      <w:pPr>
        <w:ind w:left="56"/>
        <w:rPr>
          <w:ins w:id="188" w:author="Andrew Fryer (@DEEPFAT)" w:date="2016-09-01T09:05:00Z"/>
          <w:rFonts w:ascii="Segoe UI Light" w:hAnsi="Segoe UI Light" w:cs="Segoe UI Light"/>
          <w:sz w:val="40"/>
          <w:szCs w:val="40"/>
        </w:rPr>
      </w:pPr>
      <w:ins w:id="189" w:author="Andrew Fryer (@DEEPFAT)" w:date="2016-09-01T09:05:00Z">
        <w:r w:rsidRPr="00AD7B7B">
          <w:rPr>
            <w:rFonts w:ascii="Segoe UI Light" w:hAnsi="Segoe UI Light" w:cs="Segoe UI Light"/>
            <w:sz w:val="40"/>
            <w:szCs w:val="40"/>
          </w:rPr>
          <w:lastRenderedPageBreak/>
          <w:t>Optional Exercise</w:t>
        </w:r>
        <w:r>
          <w:rPr>
            <w:rFonts w:ascii="Segoe UI Light" w:hAnsi="Segoe UI Light" w:cs="Segoe UI Light"/>
            <w:sz w:val="40"/>
            <w:szCs w:val="40"/>
          </w:rPr>
          <w:t xml:space="preserve"> – using Excel to call the api</w:t>
        </w:r>
      </w:ins>
    </w:p>
    <w:p w14:paraId="61036844" w14:textId="77777777" w:rsidR="00421B77" w:rsidRDefault="00421B77" w:rsidP="00936E64">
      <w:pPr>
        <w:ind w:left="56"/>
        <w:rPr>
          <w:ins w:id="190" w:author="Andrew Fryer (@DEEPFAT)" w:date="2016-09-01T09:05:00Z"/>
          <w:rFonts w:ascii="Segoe UI Light" w:hAnsi="Segoe UI Light" w:cs="Segoe UI Light"/>
          <w:sz w:val="22"/>
          <w:szCs w:val="22"/>
        </w:rPr>
      </w:pPr>
    </w:p>
    <w:p w14:paraId="0436D7B1" w14:textId="0A3C2403" w:rsidR="00F36BBC" w:rsidRDefault="00F36BBC" w:rsidP="00936E64">
      <w:pPr>
        <w:ind w:left="56"/>
        <w:rPr>
          <w:ins w:id="191" w:author="Andrew Fryer (@DEEPFAT)" w:date="2016-09-01T09:06:00Z"/>
          <w:rFonts w:ascii="Segoe UI Light" w:hAnsi="Segoe UI Light" w:cs="Segoe UI Light"/>
          <w:sz w:val="22"/>
          <w:szCs w:val="22"/>
        </w:rPr>
      </w:pPr>
      <w:del w:id="192" w:author="Andrew Fryer (@DEEPFAT)" w:date="2016-09-01T09:06:00Z">
        <w:r w:rsidDel="00421B77">
          <w:rPr>
            <w:rFonts w:ascii="Segoe UI Light" w:hAnsi="Segoe UI Light" w:cs="Segoe UI Light"/>
            <w:sz w:val="22"/>
            <w:szCs w:val="22"/>
          </w:rPr>
          <w:delText>Optionally t</w:delText>
        </w:r>
      </w:del>
      <w:ins w:id="193" w:author="Andrew Fryer (@DEEPFAT)" w:date="2016-09-01T09:06:00Z">
        <w:r w:rsidR="00421B77">
          <w:rPr>
            <w:rFonts w:ascii="Segoe UI Light" w:hAnsi="Segoe UI Light" w:cs="Segoe UI Light"/>
            <w:sz w:val="22"/>
            <w:szCs w:val="22"/>
          </w:rPr>
          <w:t>We can also see how we can interact witht the new api form Excel,</w:t>
        </w:r>
      </w:ins>
      <w:del w:id="194" w:author="Andrew Fryer (@DEEPFAT)" w:date="2016-09-01T09:06:00Z">
        <w:r w:rsidDel="00421B77">
          <w:rPr>
            <w:rFonts w:ascii="Segoe UI Light" w:hAnsi="Segoe UI Light" w:cs="Segoe UI Light"/>
            <w:sz w:val="22"/>
            <w:szCs w:val="22"/>
          </w:rPr>
          <w:delText>ry the Excel spreadsheet to see how that works</w:delText>
        </w:r>
      </w:del>
      <w:r>
        <w:rPr>
          <w:rFonts w:ascii="Segoe UI Light" w:hAnsi="Segoe UI Light" w:cs="Segoe UI Light"/>
          <w:sz w:val="22"/>
          <w:szCs w:val="22"/>
        </w:rPr>
        <w:t xml:space="preserve"> if you have Excel on your machine</w:t>
      </w:r>
      <w:r w:rsidR="00221D54">
        <w:rPr>
          <w:rFonts w:ascii="Segoe UI Light" w:hAnsi="Segoe UI Light" w:cs="Segoe UI Light"/>
          <w:sz w:val="22"/>
          <w:szCs w:val="22"/>
        </w:rPr>
        <w:t>.</w:t>
      </w:r>
      <w:r w:rsidR="00936E64">
        <w:rPr>
          <w:rFonts w:ascii="Segoe UI Light" w:hAnsi="Segoe UI Light" w:cs="Segoe UI Light"/>
          <w:sz w:val="22"/>
          <w:szCs w:val="22"/>
        </w:rPr>
        <w:t xml:space="preserve">  Below is what the Excel 2013 version looks like which uses the new Excel add-ins to automatically setup a connection to the API we have and also allows</w:t>
      </w:r>
      <w:r w:rsidR="00E933CD">
        <w:rPr>
          <w:rFonts w:ascii="Segoe UI Light" w:hAnsi="Segoe UI Light" w:cs="Segoe UI Light"/>
          <w:sz w:val="22"/>
          <w:szCs w:val="22"/>
        </w:rPr>
        <w:t xml:space="preserve"> us to use sample data to test.</w:t>
      </w:r>
    </w:p>
    <w:p w14:paraId="5DF8912B" w14:textId="3D92593E" w:rsidR="00C5586C" w:rsidRDefault="00421B77" w:rsidP="00936E64">
      <w:pPr>
        <w:ind w:left="56"/>
        <w:rPr>
          <w:ins w:id="195" w:author="Andrew Fryer (@DEEPFAT)" w:date="2016-09-01T09:12:00Z"/>
          <w:rFonts w:ascii="Segoe UI Light" w:hAnsi="Segoe UI Light" w:cs="Segoe UI Light"/>
          <w:sz w:val="22"/>
          <w:szCs w:val="22"/>
        </w:rPr>
      </w:pPr>
      <w:ins w:id="196" w:author="Andrew Fryer (@DEEPFAT)" w:date="2016-09-01T09:07:00Z">
        <w:r>
          <w:rPr>
            <w:rFonts w:ascii="Segoe UI Light" w:hAnsi="Segoe UI Light" w:cs="Segoe UI Light"/>
            <w:sz w:val="22"/>
            <w:szCs w:val="22"/>
          </w:rPr>
          <w:t xml:space="preserve">From the </w:t>
        </w:r>
      </w:ins>
      <w:ins w:id="197" w:author="Andrew Fryer (@DEEPFAT)" w:date="2016-09-01T09:12:00Z">
        <w:r w:rsidR="00C5586C">
          <w:rPr>
            <w:rFonts w:ascii="Segoe UI Light" w:hAnsi="Segoe UI Light" w:cs="Segoe UI Light"/>
            <w:sz w:val="22"/>
            <w:szCs w:val="22"/>
          </w:rPr>
          <w:t xml:space="preserve">web services page click on the </w:t>
        </w:r>
      </w:ins>
      <w:ins w:id="198" w:author="Andrew Fryer (@DEEPFAT)" w:date="2016-09-01T09:13:00Z">
        <w:r w:rsidR="00C5586C">
          <w:rPr>
            <w:rFonts w:ascii="Segoe UI Light" w:hAnsi="Segoe UI Light" w:cs="Segoe UI Light"/>
            <w:sz w:val="22"/>
            <w:szCs w:val="22"/>
          </w:rPr>
          <w:t xml:space="preserve">web service </w:t>
        </w:r>
      </w:ins>
      <w:ins w:id="199" w:author="Andrew Fryer (@DEEPFAT)" w:date="2016-09-01T09:12:00Z">
        <w:r w:rsidR="00C5586C">
          <w:rPr>
            <w:rFonts w:ascii="Segoe UI Light" w:hAnsi="Segoe UI Light" w:cs="Segoe UI Light"/>
            <w:sz w:val="22"/>
            <w:szCs w:val="22"/>
          </w:rPr>
          <w:t>and select</w:t>
        </w:r>
      </w:ins>
      <w:ins w:id="200" w:author="Andrew Fryer (@DEEPFAT)" w:date="2016-09-01T09:13:00Z">
        <w:r w:rsidR="00C5586C">
          <w:rPr>
            <w:rFonts w:ascii="Segoe UI Light" w:hAnsi="Segoe UI Light" w:cs="Segoe UI Light"/>
            <w:sz w:val="22"/>
            <w:szCs w:val="22"/>
          </w:rPr>
          <w:t xml:space="preserve"> the right </w:t>
        </w:r>
      </w:ins>
      <w:ins w:id="201" w:author="Andrew Fryer (@DEEPFAT)" w:date="2016-09-01T09:08:00Z">
        <w:r>
          <w:rPr>
            <w:rFonts w:ascii="Segoe UI Light" w:hAnsi="Segoe UI Light" w:cs="Segoe UI Light"/>
            <w:sz w:val="22"/>
            <w:szCs w:val="22"/>
          </w:rPr>
          <w:t xml:space="preserve">Excel </w:t>
        </w:r>
      </w:ins>
      <w:ins w:id="202" w:author="Andrew Fryer (@DEEPFAT)" w:date="2016-09-01T09:13:00Z">
        <w:r w:rsidR="00C5586C">
          <w:rPr>
            <w:rFonts w:ascii="Segoe UI Light" w:hAnsi="Segoe UI Light" w:cs="Segoe UI Light"/>
            <w:sz w:val="22"/>
            <w:szCs w:val="22"/>
          </w:rPr>
          <w:t>version for your laptop</w:t>
        </w:r>
      </w:ins>
      <w:ins w:id="203" w:author="Andrew Fryer (@DEEPFAT)" w:date="2016-09-01T09:08:00Z">
        <w:r>
          <w:rPr>
            <w:rFonts w:ascii="Segoe UI Light" w:hAnsi="Segoe UI Light" w:cs="Segoe UI Light"/>
            <w:sz w:val="22"/>
            <w:szCs w:val="22"/>
          </w:rPr>
          <w:t xml:space="preserve"> </w:t>
        </w:r>
      </w:ins>
    </w:p>
    <w:p w14:paraId="48E6D3A0" w14:textId="05B19E38" w:rsidR="00C5586C" w:rsidRDefault="00C5586C" w:rsidP="00936E64">
      <w:pPr>
        <w:ind w:left="56"/>
        <w:rPr>
          <w:ins w:id="204" w:author="Andrew Fryer (@DEEPFAT)" w:date="2016-09-01T09:12:00Z"/>
          <w:rFonts w:ascii="Segoe UI Light" w:hAnsi="Segoe UI Light" w:cs="Segoe UI Light"/>
          <w:sz w:val="22"/>
          <w:szCs w:val="22"/>
        </w:rPr>
      </w:pPr>
      <w:ins w:id="205" w:author="Andrew Fryer (@DEEPFAT)" w:date="2016-09-01T09:12:00Z">
        <w:r>
          <w:rPr>
            <w:noProof/>
            <w:lang w:eastAsia="en-GB"/>
          </w:rPr>
          <w:drawing>
            <wp:inline distT="0" distB="0" distL="0" distR="0" wp14:anchorId="0A0F72F5" wp14:editId="3CEA1B5C">
              <wp:extent cx="6479540" cy="2875280"/>
              <wp:effectExtent l="19050" t="19050" r="1651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875280"/>
                      </a:xfrm>
                      <a:prstGeom prst="rect">
                        <a:avLst/>
                      </a:prstGeom>
                      <a:ln>
                        <a:solidFill>
                          <a:schemeClr val="tx2">
                            <a:lumMod val="75000"/>
                          </a:schemeClr>
                        </a:solidFill>
                      </a:ln>
                    </pic:spPr>
                  </pic:pic>
                </a:graphicData>
              </a:graphic>
            </wp:inline>
          </w:drawing>
        </w:r>
      </w:ins>
    </w:p>
    <w:p w14:paraId="403E4EF2" w14:textId="50AB6DD8" w:rsidR="00421B77" w:rsidRDefault="00C5586C" w:rsidP="00936E64">
      <w:pPr>
        <w:ind w:left="56"/>
        <w:rPr>
          <w:rFonts w:ascii="Segoe UI Light" w:hAnsi="Segoe UI Light" w:cs="Segoe UI Light"/>
          <w:sz w:val="22"/>
          <w:szCs w:val="22"/>
        </w:rPr>
      </w:pPr>
      <w:ins w:id="206" w:author="Andrew Fryer (@DEEPFAT)" w:date="2016-09-01T09:14:00Z">
        <w:r>
          <w:rPr>
            <w:rFonts w:ascii="Segoe UI Light" w:hAnsi="Segoe UI Light" w:cs="Segoe UI Light"/>
            <w:sz w:val="22"/>
            <w:szCs w:val="22"/>
          </w:rPr>
          <w:t>Open the spreadsheet once it’s downloaded:</w:t>
        </w:r>
      </w:ins>
      <w:ins w:id="207" w:author="Andrew Fryer (@DEEPFAT)" w:date="2016-09-01T09:08:00Z">
        <w:r w:rsidR="00421B77">
          <w:rPr>
            <w:rFonts w:ascii="Segoe UI Light" w:hAnsi="Segoe UI Light" w:cs="Segoe UI Light"/>
            <w:sz w:val="22"/>
            <w:szCs w:val="22"/>
          </w:rPr>
          <w:t xml:space="preserve"> </w:t>
        </w:r>
      </w:ins>
    </w:p>
    <w:p w14:paraId="4B1C1328" w14:textId="0F17BFE6" w:rsidR="00936E64" w:rsidDel="00C5586C" w:rsidRDefault="00936E64" w:rsidP="00936E64">
      <w:pPr>
        <w:ind w:left="56"/>
        <w:rPr>
          <w:del w:id="208" w:author="Andrew Fryer (@DEEPFAT)" w:date="2016-09-01T09:14:00Z"/>
          <w:rFonts w:ascii="Segoe UI Light" w:hAnsi="Segoe UI Light" w:cs="Segoe UI Light"/>
          <w:sz w:val="22"/>
          <w:szCs w:val="22"/>
        </w:rPr>
      </w:pPr>
    </w:p>
    <w:p w14:paraId="1D299048" w14:textId="3982F4F4" w:rsidR="00936E64" w:rsidRDefault="00936E64" w:rsidP="00936E64">
      <w:pPr>
        <w:ind w:left="56"/>
        <w:rPr>
          <w:rFonts w:ascii="Segoe UI Light" w:hAnsi="Segoe UI Light" w:cs="Segoe UI Light"/>
          <w:sz w:val="22"/>
          <w:szCs w:val="22"/>
        </w:rPr>
      </w:pPr>
      <w:r>
        <w:rPr>
          <w:noProof/>
          <w:lang w:eastAsia="en-GB"/>
        </w:rPr>
        <w:drawing>
          <wp:inline distT="0" distB="0" distL="0" distR="0" wp14:anchorId="6FFC11A0" wp14:editId="2232F39E">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12135"/>
                    </a:xfrm>
                    <a:prstGeom prst="rect">
                      <a:avLst/>
                    </a:prstGeom>
                  </pic:spPr>
                </pic:pic>
              </a:graphicData>
            </a:graphic>
          </wp:inline>
        </w:drawing>
      </w:r>
    </w:p>
    <w:p w14:paraId="5CFA8F9F" w14:textId="33159D7F" w:rsidR="00983465" w:rsidRDefault="00C5586C" w:rsidP="00936E64">
      <w:pPr>
        <w:ind w:left="56"/>
        <w:rPr>
          <w:rFonts w:ascii="Segoe UI Light" w:hAnsi="Segoe UI Light" w:cs="Segoe UI Light"/>
          <w:sz w:val="22"/>
          <w:szCs w:val="22"/>
        </w:rPr>
      </w:pPr>
      <w:ins w:id="209" w:author="Andrew Fryer (@DEEPFAT)" w:date="2016-09-01T09:14:00Z">
        <w:r>
          <w:rPr>
            <w:rFonts w:ascii="Segoe UI Light" w:hAnsi="Segoe UI Light" w:cs="Segoe UI Light"/>
            <w:sz w:val="22"/>
            <w:szCs w:val="22"/>
          </w:rPr>
          <w:t>Click on sample data in the Azure Learning pane on the right</w:t>
        </w:r>
      </w:ins>
      <w:ins w:id="210" w:author="Andrew Fryer (@DEEPFAT)" w:date="2016-09-01T09:15:00Z">
        <w:r>
          <w:rPr>
            <w:rFonts w:ascii="Segoe UI Light" w:hAnsi="Segoe UI Light" w:cs="Segoe UI Light"/>
            <w:sz w:val="22"/>
            <w:szCs w:val="22"/>
          </w:rPr>
          <w:t>.</w:t>
        </w:r>
      </w:ins>
      <w:ins w:id="211" w:author="Andrew Fryer (@DEEPFAT)" w:date="2016-09-01T09:14:00Z">
        <w:r>
          <w:rPr>
            <w:rFonts w:ascii="Segoe UI Light" w:hAnsi="Segoe UI Light" w:cs="Segoe UI Light"/>
            <w:sz w:val="22"/>
            <w:szCs w:val="22"/>
          </w:rPr>
          <w:t xml:space="preserve"> </w:t>
        </w:r>
      </w:ins>
      <w:ins w:id="212" w:author="Andrew Fryer (@DEEPFAT)" w:date="2016-09-01T09:15:00Z">
        <w:r>
          <w:rPr>
            <w:rFonts w:ascii="Segoe UI Light" w:hAnsi="Segoe UI Light" w:cs="Segoe UI Light"/>
            <w:sz w:val="22"/>
            <w:szCs w:val="22"/>
          </w:rPr>
          <w:t>S</w:t>
        </w:r>
      </w:ins>
      <w:ins w:id="213" w:author="Andrew Fryer (@DEEPFAT)" w:date="2016-09-01T09:14:00Z">
        <w:r>
          <w:rPr>
            <w:rFonts w:ascii="Segoe UI Light" w:hAnsi="Segoe UI Light" w:cs="Segoe UI Light"/>
            <w:sz w:val="22"/>
            <w:szCs w:val="22"/>
          </w:rPr>
          <w:t>elect th</w:t>
        </w:r>
      </w:ins>
      <w:ins w:id="214" w:author="Andrew Fryer (@DEEPFAT)" w:date="2016-09-01T09:15:00Z">
        <w:r>
          <w:rPr>
            <w:rFonts w:ascii="Segoe UI Light" w:hAnsi="Segoe UI Light" w:cs="Segoe UI Light"/>
            <w:sz w:val="22"/>
            <w:szCs w:val="22"/>
          </w:rPr>
          <w:t>e sample</w:t>
        </w:r>
      </w:ins>
      <w:ins w:id="215" w:author="Andrew Fryer (@DEEPFAT)" w:date="2016-09-01T09:14:00Z">
        <w:r>
          <w:rPr>
            <w:rFonts w:ascii="Segoe UI Light" w:hAnsi="Segoe UI Light" w:cs="Segoe UI Light"/>
            <w:sz w:val="22"/>
            <w:szCs w:val="22"/>
          </w:rPr>
          <w:t xml:space="preserve"> data as</w:t>
        </w:r>
      </w:ins>
      <w:ins w:id="216" w:author="Andrew Fryer (@DEEPFAT)" w:date="2016-09-01T09:15:00Z">
        <w:r>
          <w:rPr>
            <w:rFonts w:ascii="Segoe UI Light" w:hAnsi="Segoe UI Light" w:cs="Segoe UI Light"/>
            <w:sz w:val="22"/>
            <w:szCs w:val="22"/>
          </w:rPr>
          <w:t xml:space="preserve"> Input rows and </w:t>
        </w:r>
        <w:commentRangeStart w:id="217"/>
        <w:r>
          <w:rPr>
            <w:rFonts w:ascii="Segoe UI Light" w:hAnsi="Segoe UI Light" w:cs="Segoe UI Light"/>
            <w:sz w:val="22"/>
            <w:szCs w:val="22"/>
          </w:rPr>
          <w:t>H1</w:t>
        </w:r>
      </w:ins>
      <w:commentRangeEnd w:id="217"/>
      <w:r w:rsidR="00CA70DA">
        <w:rPr>
          <w:rStyle w:val="CommentReference"/>
        </w:rPr>
        <w:commentReference w:id="217"/>
      </w:r>
      <w:ins w:id="218" w:author="Andrew Fryer (@DEEPFAT)" w:date="2016-09-01T09:15:00Z">
        <w:r>
          <w:rPr>
            <w:rFonts w:ascii="Segoe UI Light" w:hAnsi="Segoe UI Light" w:cs="Segoe UI Light"/>
            <w:sz w:val="22"/>
            <w:szCs w:val="22"/>
          </w:rPr>
          <w:t xml:space="preserve"> as the Output</w:t>
        </w:r>
      </w:ins>
      <w:ins w:id="219" w:author="Andrew Fryer (@DEEPFAT)" w:date="2016-09-01T09:14:00Z">
        <w:r>
          <w:rPr>
            <w:rFonts w:ascii="Segoe UI Light" w:hAnsi="Segoe UI Light" w:cs="Segoe UI Light"/>
            <w:sz w:val="22"/>
            <w:szCs w:val="22"/>
          </w:rPr>
          <w:t xml:space="preserve"> </w:t>
        </w:r>
      </w:ins>
      <w:ins w:id="220" w:author="Andrew Fryer (@DEEPFAT)" w:date="2016-09-01T09:16:00Z">
        <w:r>
          <w:rPr>
            <w:rFonts w:ascii="Segoe UI Light" w:hAnsi="Segoe UI Light" w:cs="Segoe UI Light"/>
            <w:sz w:val="22"/>
            <w:szCs w:val="22"/>
          </w:rPr>
          <w:t>and click Predict.  You should see the new columns for Scored Labels and Scored Probabilities.</w:t>
        </w:r>
      </w:ins>
    </w:p>
    <w:p w14:paraId="4C7B39C1" w14:textId="2C59536F" w:rsidR="006121C8" w:rsidRPr="006121C8" w:rsidRDefault="006121C8" w:rsidP="00F73044">
      <w:pPr>
        <w:ind w:left="3544"/>
        <w:rPr>
          <w:rFonts w:ascii="Segoe UI Light" w:hAnsi="Segoe UI Light" w:cs="Segoe UI Light"/>
          <w:sz w:val="22"/>
          <w:szCs w:val="22"/>
        </w:rPr>
      </w:pPr>
    </w:p>
    <w:p w14:paraId="30816D2A" w14:textId="7092DB1F" w:rsidR="006121C8" w:rsidRDefault="006121C8" w:rsidP="00F73044">
      <w:pPr>
        <w:ind w:left="3544"/>
      </w:pPr>
    </w:p>
    <w:p w14:paraId="3052C74C" w14:textId="6937CF30" w:rsidR="008E13D3" w:rsidRPr="008E13D3" w:rsidRDefault="008E13D3" w:rsidP="00F73044">
      <w:pPr>
        <w:ind w:left="3544"/>
      </w:pPr>
    </w:p>
    <w:p w14:paraId="197579F9" w14:textId="4293C01D" w:rsidR="00816A90" w:rsidRDefault="00816A90">
      <w:r>
        <w:br w:type="page"/>
      </w:r>
    </w:p>
    <w:p w14:paraId="393DEBB5" w14:textId="77777777" w:rsidR="00BB0A39" w:rsidRDefault="00BB0A39" w:rsidP="00C417E5">
      <w:pPr>
        <w:ind w:left="3544"/>
      </w:pPr>
    </w:p>
    <w:p w14:paraId="4AD5169B" w14:textId="77777777" w:rsidR="00BB0A39" w:rsidRDefault="00BB0A39" w:rsidP="00C417E5">
      <w:pPr>
        <w:ind w:left="3544"/>
      </w:pP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4VlA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tWhWFZQ7bGGPLRdGBy/Upjn&#10;axbiHfPYdlgbOEriLS5SA6YJOomSDfhffzpPeOwG1FJSYxuXNPzcMi8o0V8t9snZcDxOfZ8349NP&#10;I9z4Y83qWGO35gKwfIY4tBzPYsJH3YvSg3nEibNMr6KKWY5vlzT24kVshwtOLC6WywzCTncsXtt7&#10;x5PplKVUxQ/NI/OuK/WIXXIDfcOz2auKb7HppoXlNoJUuR0S0S2rXQJwSuSG6iZaGkPH+4x6nruL&#10;J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5f9eFZQCAAC/BQAADgAAAAAAAAAAAAAAAAAuAgAAZHJzL2Uyb0RvYy54bWxQSwEC&#10;LQAUAAYACAAAACEAfznJINkAAAAFAQAADwAAAAAAAAAAAAAAAADuBAAAZHJzL2Rvd25yZXYueG1s&#10;UEsFBgAAAAAEAAQA8wAAAPQFAAAAAA==&#10;" fillcolor="#066d99" strokecolor="#066d99" strokeweight=".5pt">
                <v:textbox>
                  <w:txbxContent>
                    <w:p w14:paraId="0F42868E" w14:textId="702A32A8" w:rsidR="00C5586C" w:rsidRPr="00321271" w:rsidRDefault="00C5586C"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239EDA02" w:rsidR="00C417E5" w:rsidRDefault="00C417E5" w:rsidP="004E196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835CD13" w14:textId="77777777" w:rsidR="003478A7" w:rsidRDefault="003478A7" w:rsidP="004E196E">
      <w:pPr>
        <w:rPr>
          <w:rFonts w:ascii="Segoe UI Light" w:hAnsi="Segoe UI Light" w:cs="Segoe UI Light"/>
          <w:sz w:val="22"/>
          <w:szCs w:val="22"/>
        </w:rPr>
      </w:pPr>
    </w:p>
    <w:p w14:paraId="6DA35E29" w14:textId="2F604B9F" w:rsidR="00341F3C" w:rsidRDefault="00341F3C" w:rsidP="004E196E">
      <w:pPr>
        <w:rPr>
          <w:rFonts w:ascii="Segoe UI Light" w:hAnsi="Segoe UI Light" w:cs="Segoe UI Light"/>
          <w:b/>
          <w:sz w:val="22"/>
          <w:szCs w:val="22"/>
        </w:rPr>
      </w:pPr>
      <w:r w:rsidRPr="00341F3C">
        <w:rPr>
          <w:rFonts w:ascii="Segoe UI Light" w:hAnsi="Segoe UI Light" w:cs="Segoe UI Light"/>
          <w:b/>
          <w:sz w:val="22"/>
          <w:szCs w:val="22"/>
        </w:rPr>
        <w:t>Next Steps:</w:t>
      </w:r>
    </w:p>
    <w:p w14:paraId="1C41EF00" w14:textId="287A9D7B" w:rsidR="00341F3C" w:rsidRPr="004E196E" w:rsidRDefault="00341F3C"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4E196E">
      <w:pPr>
        <w:rPr>
          <w:rFonts w:ascii="Segoe UI Light" w:hAnsi="Segoe UI Light" w:cs="Segoe UI Light"/>
          <w:sz w:val="22"/>
          <w:szCs w:val="22"/>
        </w:rPr>
      </w:pPr>
    </w:p>
    <w:p w14:paraId="630908AC" w14:textId="2E26E0F3" w:rsidR="003478A7" w:rsidRPr="004E196E" w:rsidRDefault="003478A7"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60"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2490A877" w14:textId="77777777" w:rsidR="003478A7" w:rsidRDefault="003478A7" w:rsidP="004E196E">
      <w:pPr>
        <w:rPr>
          <w:rFonts w:ascii="Segoe UI Light" w:hAnsi="Segoe UI Light" w:cs="Segoe UI Light"/>
          <w:sz w:val="22"/>
          <w:szCs w:val="22"/>
        </w:rPr>
      </w:pPr>
    </w:p>
    <w:p w14:paraId="4DF1278C" w14:textId="0A50A1D1" w:rsidR="00582AF6" w:rsidRPr="004E196E" w:rsidRDefault="003478A7" w:rsidP="00C417E5">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61"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p>
    <w:sectPr w:rsidR="00582AF6" w:rsidRPr="004E196E" w:rsidSect="00D27D85">
      <w:headerReference w:type="even" r:id="rId62"/>
      <w:headerReference w:type="default" r:id="rId63"/>
      <w:footerReference w:type="even" r:id="rId64"/>
      <w:footerReference w:type="default" r:id="rId65"/>
      <w:headerReference w:type="first" r:id="rId66"/>
      <w:footerReference w:type="first" r:id="rId67"/>
      <w:pgSz w:w="11906" w:h="16838" w:code="9"/>
      <w:pgMar w:top="851" w:right="851" w:bottom="851" w:left="85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d Baker" w:date="2016-08-31T09:22:00Z" w:initials="EB">
    <w:p w14:paraId="750455E7" w14:textId="5DF97D0B" w:rsidR="00C5586C" w:rsidRDefault="00C5586C">
      <w:pPr>
        <w:pStyle w:val="CommentText"/>
      </w:pPr>
      <w:r>
        <w:rPr>
          <w:rStyle w:val="CommentReference"/>
        </w:rPr>
        <w:annotationRef/>
      </w:r>
      <w:r>
        <w:t>Should this be capitalised throughout?</w:t>
      </w:r>
    </w:p>
  </w:comment>
  <w:comment w:id="31" w:author="Ed Baker" w:date="2016-08-31T09:34:00Z" w:initials="EB">
    <w:p w14:paraId="6F9B8FCE" w14:textId="1B467911" w:rsidR="00C5586C" w:rsidRDefault="00C5586C">
      <w:pPr>
        <w:pStyle w:val="CommentText"/>
      </w:pPr>
      <w:r>
        <w:rPr>
          <w:rStyle w:val="CommentReference"/>
        </w:rPr>
        <w:annotationRef/>
      </w:r>
      <w:r>
        <w:t>Now available in 3 regions including west europe</w:t>
      </w:r>
    </w:p>
  </w:comment>
  <w:comment w:id="108" w:author="Ed Baker" w:date="2016-08-31T09:39:00Z" w:initials="EB">
    <w:p w14:paraId="093853F7" w14:textId="6E6776CE" w:rsidR="00C5586C" w:rsidRDefault="00C5586C">
      <w:pPr>
        <w:pStyle w:val="CommentText"/>
      </w:pPr>
      <w:r>
        <w:rPr>
          <w:rStyle w:val="CommentReference"/>
        </w:rPr>
        <w:annotationRef/>
      </w:r>
      <w:r>
        <w:t>This is a very complex sentence I had to re read several times, I think I know what it says but it could do with a bit of love..</w:t>
      </w:r>
    </w:p>
  </w:comment>
  <w:comment w:id="109" w:author="Andrew Fryer (@DEEPFAT)" w:date="2016-09-01T10:48:00Z" w:initials="AF(">
    <w:p w14:paraId="40C5CFB6" w14:textId="78220878" w:rsidR="000A0E0A" w:rsidRDefault="000A0E0A">
      <w:pPr>
        <w:pStyle w:val="CommentText"/>
      </w:pPr>
      <w:r>
        <w:rPr>
          <w:rStyle w:val="CommentReference"/>
        </w:rPr>
        <w:annotationRef/>
      </w:r>
      <w:r>
        <w:t>Is that clearer for you?</w:t>
      </w:r>
    </w:p>
  </w:comment>
  <w:comment w:id="146" w:author="Ed Baker" w:date="2016-08-31T09:40:00Z" w:initials="EB">
    <w:p w14:paraId="0423D506" w14:textId="16314C8E" w:rsidR="00C5586C" w:rsidRDefault="00C5586C">
      <w:pPr>
        <w:pStyle w:val="CommentText"/>
      </w:pPr>
      <w:r>
        <w:rPr>
          <w:rStyle w:val="CommentReference"/>
        </w:rPr>
        <w:annotationRef/>
      </w:r>
      <w:r>
        <w:t>Need to close the dataset first. Also need to either show or tell where to get the split data module from Data trans Sample and Split etc.</w:t>
      </w:r>
    </w:p>
  </w:comment>
  <w:comment w:id="151" w:author="Ed Baker" w:date="2016-08-31T09:44:00Z" w:initials="EB">
    <w:p w14:paraId="7C5294BC" w14:textId="56C618EA" w:rsidR="00C5586C" w:rsidRDefault="00C5586C">
      <w:pPr>
        <w:pStyle w:val="CommentText"/>
      </w:pPr>
      <w:r>
        <w:rPr>
          <w:rStyle w:val="CommentReference"/>
        </w:rPr>
        <w:annotationRef/>
      </w:r>
      <w:r>
        <w:t>Hmmm can’t select more than one label and once I have added one I cannot add any more…. Ideas?</w:t>
      </w:r>
    </w:p>
  </w:comment>
  <w:comment w:id="152" w:author="Ed Baker" w:date="2016-09-01T08:57:00Z" w:initials="EB">
    <w:p w14:paraId="71ACD5BE" w14:textId="63AF46BC" w:rsidR="00C5586C" w:rsidRDefault="00C5586C">
      <w:pPr>
        <w:pStyle w:val="CommentText"/>
      </w:pPr>
      <w:r>
        <w:rPr>
          <w:rStyle w:val="CommentReference"/>
        </w:rPr>
        <w:annotationRef/>
      </w:r>
      <w:r>
        <w:t>Please add either text or screen to suggest using rules and all labels as idiot ed thought it was columns</w:t>
      </w:r>
    </w:p>
  </w:comment>
  <w:comment w:id="153" w:author="Andrew Fryer (@DEEPFAT)" w:date="2016-09-01T10:43:00Z" w:initials="AF(">
    <w:p w14:paraId="0E305192" w14:textId="0585F0E8" w:rsidR="000A0E0A" w:rsidRDefault="000A0E0A">
      <w:pPr>
        <w:pStyle w:val="CommentText"/>
      </w:pPr>
      <w:r>
        <w:rPr>
          <w:rStyle w:val="CommentReference"/>
        </w:rPr>
        <w:annotationRef/>
      </w:r>
      <w:r>
        <w:t>Done amigo</w:t>
      </w:r>
    </w:p>
  </w:comment>
  <w:comment w:id="165" w:author="Ed Baker" w:date="2016-09-02T08:45:00Z" w:initials="EB">
    <w:p w14:paraId="55EBAA56" w14:textId="21734C26" w:rsidR="0074539C" w:rsidRDefault="0074539C">
      <w:pPr>
        <w:pStyle w:val="CommentText"/>
      </w:pPr>
      <w:r>
        <w:rPr>
          <w:rStyle w:val="CommentReference"/>
        </w:rPr>
        <w:annotationRef/>
      </w:r>
      <w:r>
        <w:t>How? ) I know you click the title and change it but it took me a while…) o rclick file --- rename</w:t>
      </w:r>
    </w:p>
  </w:comment>
  <w:comment w:id="167" w:author="Ed Baker" w:date="2016-09-02T09:24:00Z" w:initials="EB">
    <w:p w14:paraId="4B5B4435" w14:textId="613779CA" w:rsidR="00CC4E61" w:rsidRDefault="00CC4E61">
      <w:pPr>
        <w:pStyle w:val="CommentText"/>
      </w:pPr>
      <w:r>
        <w:rPr>
          <w:rStyle w:val="CommentReference"/>
        </w:rPr>
        <w:annotationRef/>
      </w:r>
      <w:r>
        <w:t>Warning received</w:t>
      </w:r>
    </w:p>
    <w:p w14:paraId="7E0DFB7D"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/home/nbcommon/env/lib/python2.7/site-packages/matplotlib/__init__.py:1350: UserWarning:  This call to matplotlib.use() has no effect</w:t>
      </w:r>
    </w:p>
    <w:p w14:paraId="7975F519"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because the backend has already been chosen;</w:t>
      </w:r>
    </w:p>
    <w:p w14:paraId="3D48C8AD"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matplotlib.use() must be called *before* pylab, matplotlib.pyplot,</w:t>
      </w:r>
    </w:p>
    <w:p w14:paraId="2C4773C9"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or matplotlib.backends is imported for the first time.</w:t>
      </w:r>
    </w:p>
    <w:p w14:paraId="4C319ED1"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p>
    <w:p w14:paraId="26A685A1" w14:textId="77777777" w:rsidR="00CC4E61" w:rsidRPr="00CC4E61" w:rsidRDefault="00CC4E61" w:rsidP="00CC4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8"/>
          <w:szCs w:val="18"/>
          <w:lang w:eastAsia="en-GB"/>
        </w:rPr>
      </w:pPr>
      <w:r w:rsidRPr="00CC4E61">
        <w:rPr>
          <w:rFonts w:ascii="Courier New" w:eastAsia="Times New Roman" w:hAnsi="Courier New" w:cs="Courier New"/>
          <w:color w:val="000000"/>
          <w:sz w:val="18"/>
          <w:szCs w:val="18"/>
          <w:lang w:eastAsia="en-GB"/>
        </w:rPr>
        <w:t xml:space="preserve">  warnings.warn(_use_error_msg)</w:t>
      </w:r>
    </w:p>
    <w:p w14:paraId="284829CE" w14:textId="77777777" w:rsidR="00CC4E61" w:rsidRDefault="00CC4E61">
      <w:pPr>
        <w:pStyle w:val="CommentText"/>
      </w:pPr>
    </w:p>
  </w:comment>
  <w:comment w:id="169" w:author="Ed Baker" w:date="2016-09-02T09:24:00Z" w:initials="EB">
    <w:p w14:paraId="12CD05F3" w14:textId="6D575B6D" w:rsidR="00CC4E61" w:rsidRDefault="00CC4E61">
      <w:pPr>
        <w:pStyle w:val="CommentText"/>
      </w:pPr>
      <w:r>
        <w:rPr>
          <w:rStyle w:val="CommentReference"/>
        </w:rPr>
        <w:annotationRef/>
      </w:r>
      <w:r>
        <w:t>Typo removed extra a</w:t>
      </w:r>
    </w:p>
  </w:comment>
  <w:comment w:id="174" w:author="Ed Baker" w:date="2016-09-02T11:25:00Z" w:initials="EB">
    <w:p w14:paraId="7462A83F" w14:textId="6EAC6574" w:rsidR="00C24C61" w:rsidRDefault="00C24C61">
      <w:pPr>
        <w:pStyle w:val="CommentText"/>
      </w:pPr>
      <w:r>
        <w:rPr>
          <w:rStyle w:val="CommentReference"/>
        </w:rPr>
        <w:annotationRef/>
      </w:r>
      <w:r>
        <w:t>This field is absent – but deptime is in</w:t>
      </w:r>
    </w:p>
  </w:comment>
  <w:comment w:id="217" w:author="Ed Baker" w:date="2016-09-02T11:56:00Z" w:initials="EB">
    <w:p w14:paraId="47530EFE" w14:textId="2AB96E30" w:rsidR="00CA70DA" w:rsidRDefault="00CA70DA">
      <w:pPr>
        <w:pStyle w:val="CommentText"/>
      </w:pPr>
      <w:r>
        <w:rPr>
          <w:rStyle w:val="CommentReference"/>
        </w:rPr>
        <w:annotationRef/>
      </w:r>
      <w:r>
        <w:t>Columns al wrong the data uses columns a-o</w:t>
      </w:r>
    </w:p>
    <w:p w14:paraId="26C4FAB9" w14:textId="6DD34DC7" w:rsidR="007B00C7" w:rsidRDefault="007B00C7">
      <w:pPr>
        <w:pStyle w:val="CommentText"/>
      </w:pPr>
    </w:p>
    <w:p w14:paraId="5E5BC72F" w14:textId="7371BDA5" w:rsidR="007B00C7" w:rsidRDefault="007B00C7">
      <w:pPr>
        <w:pStyle w:val="CommentText"/>
      </w:pPr>
      <w:r>
        <w:t>And add a new screen shot for the new data</w:t>
      </w:r>
    </w:p>
    <w:p w14:paraId="57C624D2" w14:textId="6DC55B78" w:rsidR="00CA70DA" w:rsidRDefault="00CA70D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0455E7" w15:done="0"/>
  <w15:commentEx w15:paraId="6F9B8FCE" w15:done="0"/>
  <w15:commentEx w15:paraId="093853F7" w15:done="0"/>
  <w15:commentEx w15:paraId="40C5CFB6" w15:paraIdParent="093853F7" w15:done="0"/>
  <w15:commentEx w15:paraId="0423D506" w15:done="0"/>
  <w15:commentEx w15:paraId="7C5294BC" w15:done="0"/>
  <w15:commentEx w15:paraId="71ACD5BE" w15:paraIdParent="7C5294BC" w15:done="0"/>
  <w15:commentEx w15:paraId="0E305192" w15:paraIdParent="7C5294BC" w15:done="0"/>
  <w15:commentEx w15:paraId="55EBAA56" w15:done="0"/>
  <w15:commentEx w15:paraId="284829CE" w15:done="0"/>
  <w15:commentEx w15:paraId="12CD05F3" w15:done="0"/>
  <w15:commentEx w15:paraId="7462A83F" w15:done="0"/>
  <w15:commentEx w15:paraId="57C624D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9AC3D" w14:textId="77777777" w:rsidR="00C5586C" w:rsidRDefault="00C5586C" w:rsidP="003A2A1E">
      <w:pPr>
        <w:spacing w:after="0" w:line="240" w:lineRule="auto"/>
      </w:pPr>
      <w:r>
        <w:separator/>
      </w:r>
    </w:p>
  </w:endnote>
  <w:endnote w:type="continuationSeparator" w:id="0">
    <w:p w14:paraId="67341716" w14:textId="77777777" w:rsidR="00C5586C" w:rsidRDefault="00C5586C" w:rsidP="003A2A1E">
      <w:pPr>
        <w:spacing w:after="0" w:line="240" w:lineRule="auto"/>
      </w:pPr>
      <w:r>
        <w:continuationSeparator/>
      </w:r>
    </w:p>
  </w:endnote>
  <w:endnote w:type="continuationNotice" w:id="1">
    <w:p w14:paraId="7F2671FB" w14:textId="77777777" w:rsidR="00C5586C" w:rsidRDefault="00C558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2FA69" w14:textId="77777777" w:rsidR="00C5586C" w:rsidRDefault="00C558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2905F" w14:textId="5B6942B3" w:rsidR="00C5586C" w:rsidRDefault="00C5586C">
    <w:pPr>
      <w:pStyle w:val="Footer"/>
    </w:pPr>
    <w:r>
      <w:rPr>
        <w:noProof/>
        <w:lang w:eastAsia="en-GB"/>
      </w:rPr>
      <mc:AlternateContent>
        <mc:Choice Requires="wps">
          <w:drawing>
            <wp:anchor distT="0" distB="0" distL="114300" distR="114300" simplePos="0" relativeHeight="251658240" behindDoc="0" locked="0" layoutInCell="1" allowOverlap="1" wp14:anchorId="7030A956" wp14:editId="6C981D79">
              <wp:simplePos x="0" y="0"/>
              <wp:positionH relativeFrom="page">
                <wp:posOffset>0</wp:posOffset>
              </wp:positionH>
              <wp:positionV relativeFrom="page">
                <wp:posOffset>10227945</wp:posOffset>
              </wp:positionV>
              <wp:extent cx="7560310" cy="273050"/>
              <wp:effectExtent l="0" t="0" r="0" b="12700"/>
              <wp:wrapNone/>
              <wp:docPr id="14" name="TextContentMarkingPrimaryFooterSection1-" descr="{&quot;HashCode&quot;:269651335,&quot;Height&quot;:841,&quot;Width&quot;:595}"/>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EF20902" w14:textId="5F3F1361" w:rsidR="00C5586C" w:rsidRPr="00D80185" w:rsidRDefault="00C5586C" w:rsidP="00D80185">
                          <w:pPr>
                            <w:spacing w:after="0"/>
                            <w:rPr>
                              <w:rFonts w:ascii="Calibri" w:hAnsi="Calibri" w:cs="Calibri"/>
                              <w:color w:val="000000"/>
                            </w:rPr>
                          </w:pPr>
                          <w:r w:rsidRPr="00D80185">
                            <w:rPr>
                              <w:rFonts w:ascii="Calibri" w:hAnsi="Calibri" w:cs="Calibri"/>
                              <w:color w:val="000000"/>
                            </w:rPr>
                            <w:t>Sensitivity: 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030A956" id="_x0000_t202" coordsize="21600,21600" o:spt="202" path="m,l,21600r21600,l21600,xe">
              <v:stroke joinstyle="miter"/>
              <v:path gradientshapeok="t" o:connecttype="rect"/>
            </v:shapetype>
            <v:shape id="TextContentMarkingPrimaryFooterSection1-" o:spid="_x0000_s1039" type="#_x0000_t202" alt="{&quot;HashCode&quot;:269651335,&quot;Height&quot;:841,&quot;Width&quot;:595}" style="position:absolute;margin-left:0;margin-top:805.35pt;width:595.3pt;height:21.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" filled="f" stroked="f" strokeweight=".5pt">
              <v:textbox inset="20pt,0,,0">
                <w:txbxContent>
                  <w:p w14:paraId="2EF20902" w14:textId="5F3F1361" w:rsidR="00C5586C" w:rsidRPr="00D80185" w:rsidRDefault="00C5586C" w:rsidP="00D80185">
                    <w:pPr>
                      <w:spacing w:after="0"/>
                      <w:rPr>
                        <w:rFonts w:ascii="Calibri" w:hAnsi="Calibri" w:cs="Calibri"/>
                        <w:color w:val="000000"/>
                      </w:rPr>
                    </w:pPr>
                    <w:r w:rsidRPr="00D80185">
                      <w:rPr>
                        <w:rFonts w:ascii="Calibri" w:hAnsi="Calibri" w:cs="Calibri"/>
                        <w:color w:val="000000"/>
                      </w:rPr>
                      <w:t>Sensitivity: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6FCB0" w14:textId="4640ACEB" w:rsidR="00C5586C" w:rsidRDefault="00C5586C">
    <w:pPr>
      <w:pStyle w:val="Footer"/>
    </w:pPr>
    <w:r>
      <w:rPr>
        <w:noProof/>
        <w:lang w:eastAsia="en-GB"/>
      </w:rPr>
      <mc:AlternateContent>
        <mc:Choice Requires="wps">
          <w:drawing>
            <wp:anchor distT="0" distB="0" distL="114300" distR="114300" simplePos="0" relativeHeight="251658241" behindDoc="0" locked="0" layoutInCell="1" allowOverlap="1" wp14:anchorId="3A36A09E" wp14:editId="6A90BBEE">
              <wp:simplePos x="0" y="0"/>
              <wp:positionH relativeFrom="page">
                <wp:posOffset>0</wp:posOffset>
              </wp:positionH>
              <wp:positionV relativeFrom="page">
                <wp:posOffset>10227945</wp:posOffset>
              </wp:positionV>
              <wp:extent cx="7560310" cy="273050"/>
              <wp:effectExtent l="0" t="0" r="0" b="12700"/>
              <wp:wrapNone/>
              <wp:docPr id="15" name="TextContentMarkingFirstPageFooterSection1-" descr="{&quot;HashCode&quot;:269651335,&quot;Height&quot;:841,&quot;Width&quot;:595}"/>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47522C" w14:textId="20108494" w:rsidR="00C5586C" w:rsidRPr="00D80185" w:rsidRDefault="00C5586C" w:rsidP="00D80185">
                          <w:pPr>
                            <w:spacing w:after="0"/>
                            <w:rPr>
                              <w:rFonts w:ascii="Calibri" w:hAnsi="Calibri" w:cs="Calibri"/>
                              <w:color w:val="000000"/>
                            </w:rPr>
                          </w:pPr>
                          <w:r w:rsidRPr="00D80185">
                            <w:rPr>
                              <w:rFonts w:ascii="Calibri" w:hAnsi="Calibri" w:cs="Calibri"/>
                              <w:color w:val="000000"/>
                            </w:rPr>
                            <w:t>Sensitivity: 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3A36A09E" id="_x0000_t202" coordsize="21600,21600" o:spt="202" path="m,l,21600r21600,l21600,xe">
              <v:stroke joinstyle="miter"/>
              <v:path gradientshapeok="t" o:connecttype="rect"/>
            </v:shapetype>
            <v:shape id="TextContentMarkingFirstPageFooterSection1-" o:spid="_x0000_s1040" type="#_x0000_t202" alt="{&quot;HashCode&quot;:269651335,&quot;Height&quot;:841,&quot;Width&quot;:595}" style="position:absolute;margin-left:0;margin-top:805.3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" filled="f" stroked="f" strokeweight=".5pt">
              <v:textbox inset="20pt,0,,0">
                <w:txbxContent>
                  <w:p w14:paraId="5947522C" w14:textId="20108494" w:rsidR="00C5586C" w:rsidRPr="00D80185" w:rsidRDefault="00C5586C" w:rsidP="00D80185">
                    <w:pPr>
                      <w:spacing w:after="0"/>
                      <w:rPr>
                        <w:rFonts w:ascii="Calibri" w:hAnsi="Calibri" w:cs="Calibri"/>
                        <w:color w:val="000000"/>
                      </w:rPr>
                    </w:pPr>
                    <w:r w:rsidRPr="00D80185">
                      <w:rPr>
                        <w:rFonts w:ascii="Calibri" w:hAnsi="Calibri" w:cs="Calibri"/>
                        <w:color w:val="000000"/>
                      </w:rPr>
                      <w:t>Sensitivity: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55728B" w14:textId="77777777" w:rsidR="00C5586C" w:rsidRDefault="00C5586C" w:rsidP="003A2A1E">
      <w:pPr>
        <w:spacing w:after="0" w:line="240" w:lineRule="auto"/>
      </w:pPr>
      <w:r>
        <w:separator/>
      </w:r>
    </w:p>
  </w:footnote>
  <w:footnote w:type="continuationSeparator" w:id="0">
    <w:p w14:paraId="06249679" w14:textId="77777777" w:rsidR="00C5586C" w:rsidRDefault="00C5586C" w:rsidP="003A2A1E">
      <w:pPr>
        <w:spacing w:after="0" w:line="240" w:lineRule="auto"/>
      </w:pPr>
      <w:r>
        <w:continuationSeparator/>
      </w:r>
    </w:p>
  </w:footnote>
  <w:footnote w:type="continuationNotice" w:id="1">
    <w:p w14:paraId="470ACAA5" w14:textId="77777777" w:rsidR="00C5586C" w:rsidRDefault="00C558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C6066A" w14:textId="77777777" w:rsidR="00C5586C" w:rsidRDefault="00C558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F2D3C" w14:textId="77777777" w:rsidR="00C5586C" w:rsidRDefault="00C558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D0E8B" w14:textId="77777777" w:rsidR="00C5586C" w:rsidRDefault="00C558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272E"/>
    <w:multiLevelType w:val="hybridMultilevel"/>
    <w:tmpl w:val="71847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2"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4"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8E1E19"/>
    <w:multiLevelType w:val="hybridMultilevel"/>
    <w:tmpl w:val="CCA8C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8"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10"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1"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2"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4"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A97253F"/>
    <w:multiLevelType w:val="hybridMultilevel"/>
    <w:tmpl w:val="19145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64265C"/>
    <w:multiLevelType w:val="hybridMultilevel"/>
    <w:tmpl w:val="C6C4D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19" w15:restartNumberingAfterBreak="0">
    <w:nsid w:val="67EF10AF"/>
    <w:multiLevelType w:val="hybridMultilevel"/>
    <w:tmpl w:val="8FB20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21"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8"/>
  </w:num>
  <w:num w:numId="4">
    <w:abstractNumId w:val="4"/>
  </w:num>
  <w:num w:numId="5">
    <w:abstractNumId w:val="11"/>
  </w:num>
  <w:num w:numId="6">
    <w:abstractNumId w:val="7"/>
  </w:num>
  <w:num w:numId="7">
    <w:abstractNumId w:val="21"/>
  </w:num>
  <w:num w:numId="8">
    <w:abstractNumId w:val="15"/>
  </w:num>
  <w:num w:numId="9">
    <w:abstractNumId w:val="20"/>
  </w:num>
  <w:num w:numId="10">
    <w:abstractNumId w:val="18"/>
  </w:num>
  <w:num w:numId="11">
    <w:abstractNumId w:val="1"/>
  </w:num>
  <w:num w:numId="12">
    <w:abstractNumId w:val="13"/>
  </w:num>
  <w:num w:numId="13">
    <w:abstractNumId w:val="3"/>
  </w:num>
  <w:num w:numId="14">
    <w:abstractNumId w:val="10"/>
  </w:num>
  <w:num w:numId="15">
    <w:abstractNumId w:val="9"/>
  </w:num>
  <w:num w:numId="16">
    <w:abstractNumId w:val="2"/>
  </w:num>
  <w:num w:numId="17">
    <w:abstractNumId w:val="14"/>
  </w:num>
  <w:num w:numId="18">
    <w:abstractNumId w:val="16"/>
  </w:num>
  <w:num w:numId="19">
    <w:abstractNumId w:val="0"/>
  </w:num>
  <w:num w:numId="20">
    <w:abstractNumId w:val="17"/>
  </w:num>
  <w:num w:numId="21">
    <w:abstractNumId w:val="5"/>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d Baker">
    <w15:presenceInfo w15:providerId="None" w15:userId="Ed Baker"/>
  </w15:person>
  <w15:person w15:author="Andrew Fryer (@DEEPFAT)">
    <w15:presenceInfo w15:providerId="AD" w15:userId="S-1-5-21-1721254763-462695806-1538882281-2803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02487"/>
    <w:rsid w:val="000119CA"/>
    <w:rsid w:val="00020047"/>
    <w:rsid w:val="00021A56"/>
    <w:rsid w:val="00036979"/>
    <w:rsid w:val="0003751C"/>
    <w:rsid w:val="000426AD"/>
    <w:rsid w:val="00045AC7"/>
    <w:rsid w:val="00051863"/>
    <w:rsid w:val="00051FEF"/>
    <w:rsid w:val="00056205"/>
    <w:rsid w:val="0007222A"/>
    <w:rsid w:val="00085F56"/>
    <w:rsid w:val="00091669"/>
    <w:rsid w:val="00096635"/>
    <w:rsid w:val="000A0E0A"/>
    <w:rsid w:val="000A6792"/>
    <w:rsid w:val="000B304F"/>
    <w:rsid w:val="000B7503"/>
    <w:rsid w:val="000C3F29"/>
    <w:rsid w:val="000D54B1"/>
    <w:rsid w:val="000D7AE0"/>
    <w:rsid w:val="000E3E2E"/>
    <w:rsid w:val="000F3FEA"/>
    <w:rsid w:val="000F4430"/>
    <w:rsid w:val="000F5353"/>
    <w:rsid w:val="000F7909"/>
    <w:rsid w:val="001039BE"/>
    <w:rsid w:val="0010400E"/>
    <w:rsid w:val="001056DE"/>
    <w:rsid w:val="00113342"/>
    <w:rsid w:val="00127F01"/>
    <w:rsid w:val="00134A7C"/>
    <w:rsid w:val="00137D01"/>
    <w:rsid w:val="00142E8B"/>
    <w:rsid w:val="001503EE"/>
    <w:rsid w:val="0015072F"/>
    <w:rsid w:val="001521B3"/>
    <w:rsid w:val="00153B0B"/>
    <w:rsid w:val="00160A27"/>
    <w:rsid w:val="00160E2B"/>
    <w:rsid w:val="001648AD"/>
    <w:rsid w:val="00164A89"/>
    <w:rsid w:val="00187DF4"/>
    <w:rsid w:val="00191FDE"/>
    <w:rsid w:val="00194230"/>
    <w:rsid w:val="00194CC1"/>
    <w:rsid w:val="001B777F"/>
    <w:rsid w:val="001C2B62"/>
    <w:rsid w:val="001E1AB7"/>
    <w:rsid w:val="001E4E1B"/>
    <w:rsid w:val="001E5989"/>
    <w:rsid w:val="001F57E4"/>
    <w:rsid w:val="0021474D"/>
    <w:rsid w:val="00216873"/>
    <w:rsid w:val="00221D54"/>
    <w:rsid w:val="00225747"/>
    <w:rsid w:val="002300F8"/>
    <w:rsid w:val="00235A6A"/>
    <w:rsid w:val="0023758C"/>
    <w:rsid w:val="00243BAC"/>
    <w:rsid w:val="00247C5F"/>
    <w:rsid w:val="00266D1B"/>
    <w:rsid w:val="00267332"/>
    <w:rsid w:val="0026736D"/>
    <w:rsid w:val="002674E1"/>
    <w:rsid w:val="00275AC1"/>
    <w:rsid w:val="0028747D"/>
    <w:rsid w:val="00293CE2"/>
    <w:rsid w:val="00296589"/>
    <w:rsid w:val="002A12E7"/>
    <w:rsid w:val="002A3BEB"/>
    <w:rsid w:val="002A67C8"/>
    <w:rsid w:val="002A7D8D"/>
    <w:rsid w:val="002C4C93"/>
    <w:rsid w:val="002D394E"/>
    <w:rsid w:val="002D55B7"/>
    <w:rsid w:val="002D57D4"/>
    <w:rsid w:val="002E14C5"/>
    <w:rsid w:val="002E376F"/>
    <w:rsid w:val="002F3ABC"/>
    <w:rsid w:val="002F5BC1"/>
    <w:rsid w:val="00301E2C"/>
    <w:rsid w:val="0031497F"/>
    <w:rsid w:val="00321271"/>
    <w:rsid w:val="00340D71"/>
    <w:rsid w:val="00341F3C"/>
    <w:rsid w:val="003478A7"/>
    <w:rsid w:val="00353419"/>
    <w:rsid w:val="003654A1"/>
    <w:rsid w:val="0038478D"/>
    <w:rsid w:val="00386D10"/>
    <w:rsid w:val="00395D45"/>
    <w:rsid w:val="00396889"/>
    <w:rsid w:val="003A2A1E"/>
    <w:rsid w:val="003A4B3A"/>
    <w:rsid w:val="003B53BA"/>
    <w:rsid w:val="003C0A9A"/>
    <w:rsid w:val="003C215A"/>
    <w:rsid w:val="003C53DC"/>
    <w:rsid w:val="003D0DD0"/>
    <w:rsid w:val="003F2CCC"/>
    <w:rsid w:val="0040249F"/>
    <w:rsid w:val="00404A11"/>
    <w:rsid w:val="00413347"/>
    <w:rsid w:val="00421614"/>
    <w:rsid w:val="00421B77"/>
    <w:rsid w:val="004347EA"/>
    <w:rsid w:val="00436D0D"/>
    <w:rsid w:val="00443486"/>
    <w:rsid w:val="004459A4"/>
    <w:rsid w:val="004560E7"/>
    <w:rsid w:val="00457AA2"/>
    <w:rsid w:val="00464798"/>
    <w:rsid w:val="00465D68"/>
    <w:rsid w:val="00472012"/>
    <w:rsid w:val="004721E6"/>
    <w:rsid w:val="004735D8"/>
    <w:rsid w:val="00484222"/>
    <w:rsid w:val="004A3272"/>
    <w:rsid w:val="004B4F57"/>
    <w:rsid w:val="004C168A"/>
    <w:rsid w:val="004C263B"/>
    <w:rsid w:val="004C67B6"/>
    <w:rsid w:val="004C6EFF"/>
    <w:rsid w:val="004C7D5D"/>
    <w:rsid w:val="004D1EB5"/>
    <w:rsid w:val="004D4923"/>
    <w:rsid w:val="004D502B"/>
    <w:rsid w:val="004E196E"/>
    <w:rsid w:val="004E5412"/>
    <w:rsid w:val="004E6AF3"/>
    <w:rsid w:val="004E7AFB"/>
    <w:rsid w:val="004F4221"/>
    <w:rsid w:val="00500131"/>
    <w:rsid w:val="0050571F"/>
    <w:rsid w:val="005408D9"/>
    <w:rsid w:val="0054093D"/>
    <w:rsid w:val="005418F3"/>
    <w:rsid w:val="0054269B"/>
    <w:rsid w:val="00546CAF"/>
    <w:rsid w:val="0056599E"/>
    <w:rsid w:val="00582139"/>
    <w:rsid w:val="00582AF6"/>
    <w:rsid w:val="00590C3C"/>
    <w:rsid w:val="00592F65"/>
    <w:rsid w:val="00595A0E"/>
    <w:rsid w:val="00597D96"/>
    <w:rsid w:val="005A3830"/>
    <w:rsid w:val="005A3AC2"/>
    <w:rsid w:val="005A5E42"/>
    <w:rsid w:val="005A6156"/>
    <w:rsid w:val="005B1907"/>
    <w:rsid w:val="005B4295"/>
    <w:rsid w:val="005B63E0"/>
    <w:rsid w:val="005B6684"/>
    <w:rsid w:val="005B6D90"/>
    <w:rsid w:val="005C3BEC"/>
    <w:rsid w:val="005C7A38"/>
    <w:rsid w:val="005D02F3"/>
    <w:rsid w:val="006121C8"/>
    <w:rsid w:val="00613F6B"/>
    <w:rsid w:val="00616C4A"/>
    <w:rsid w:val="00616CD9"/>
    <w:rsid w:val="00617211"/>
    <w:rsid w:val="0062040F"/>
    <w:rsid w:val="00622715"/>
    <w:rsid w:val="00623042"/>
    <w:rsid w:val="006240C1"/>
    <w:rsid w:val="006514D9"/>
    <w:rsid w:val="00662F67"/>
    <w:rsid w:val="00663922"/>
    <w:rsid w:val="00682C64"/>
    <w:rsid w:val="006852CA"/>
    <w:rsid w:val="006949D8"/>
    <w:rsid w:val="006B0CDF"/>
    <w:rsid w:val="006C44BD"/>
    <w:rsid w:val="006C4B6E"/>
    <w:rsid w:val="006D4CF7"/>
    <w:rsid w:val="006D7906"/>
    <w:rsid w:val="006E061B"/>
    <w:rsid w:val="006F4607"/>
    <w:rsid w:val="00701193"/>
    <w:rsid w:val="00705598"/>
    <w:rsid w:val="007070A1"/>
    <w:rsid w:val="00721422"/>
    <w:rsid w:val="00721FEB"/>
    <w:rsid w:val="00731B16"/>
    <w:rsid w:val="00734DF9"/>
    <w:rsid w:val="00735601"/>
    <w:rsid w:val="00744026"/>
    <w:rsid w:val="0074539C"/>
    <w:rsid w:val="00764325"/>
    <w:rsid w:val="00775CD7"/>
    <w:rsid w:val="0077712C"/>
    <w:rsid w:val="00791ADC"/>
    <w:rsid w:val="00796246"/>
    <w:rsid w:val="00796AF8"/>
    <w:rsid w:val="007A264A"/>
    <w:rsid w:val="007B00C7"/>
    <w:rsid w:val="007B665E"/>
    <w:rsid w:val="007C2D2E"/>
    <w:rsid w:val="007D31FF"/>
    <w:rsid w:val="007E224E"/>
    <w:rsid w:val="0080140A"/>
    <w:rsid w:val="008137D7"/>
    <w:rsid w:val="00816A90"/>
    <w:rsid w:val="00826902"/>
    <w:rsid w:val="00827110"/>
    <w:rsid w:val="00834240"/>
    <w:rsid w:val="0084039C"/>
    <w:rsid w:val="00855359"/>
    <w:rsid w:val="008602B7"/>
    <w:rsid w:val="008608DE"/>
    <w:rsid w:val="008A1D28"/>
    <w:rsid w:val="008A2227"/>
    <w:rsid w:val="008B21F2"/>
    <w:rsid w:val="008B30A4"/>
    <w:rsid w:val="008B5AE6"/>
    <w:rsid w:val="008C5044"/>
    <w:rsid w:val="008E13D3"/>
    <w:rsid w:val="008E3EC7"/>
    <w:rsid w:val="008F008E"/>
    <w:rsid w:val="008F43F6"/>
    <w:rsid w:val="008F74EB"/>
    <w:rsid w:val="008F7AA8"/>
    <w:rsid w:val="0090410B"/>
    <w:rsid w:val="00907757"/>
    <w:rsid w:val="00914DC3"/>
    <w:rsid w:val="00921393"/>
    <w:rsid w:val="00923697"/>
    <w:rsid w:val="00936E64"/>
    <w:rsid w:val="00942156"/>
    <w:rsid w:val="00946712"/>
    <w:rsid w:val="00975D05"/>
    <w:rsid w:val="00975FC6"/>
    <w:rsid w:val="00983465"/>
    <w:rsid w:val="00983C41"/>
    <w:rsid w:val="009844D3"/>
    <w:rsid w:val="00985DBA"/>
    <w:rsid w:val="009AF05A"/>
    <w:rsid w:val="009B1BBA"/>
    <w:rsid w:val="009C76AA"/>
    <w:rsid w:val="009D3B9C"/>
    <w:rsid w:val="009D5144"/>
    <w:rsid w:val="009E2671"/>
    <w:rsid w:val="009E3832"/>
    <w:rsid w:val="009F4812"/>
    <w:rsid w:val="009F6067"/>
    <w:rsid w:val="00A00AF4"/>
    <w:rsid w:val="00A15CDA"/>
    <w:rsid w:val="00A17923"/>
    <w:rsid w:val="00A23446"/>
    <w:rsid w:val="00A31EEC"/>
    <w:rsid w:val="00A37BF1"/>
    <w:rsid w:val="00A428A6"/>
    <w:rsid w:val="00A46B3C"/>
    <w:rsid w:val="00A608BA"/>
    <w:rsid w:val="00A628BE"/>
    <w:rsid w:val="00A639EE"/>
    <w:rsid w:val="00A724D0"/>
    <w:rsid w:val="00A76661"/>
    <w:rsid w:val="00A81AEE"/>
    <w:rsid w:val="00A925E2"/>
    <w:rsid w:val="00AB5CB7"/>
    <w:rsid w:val="00AD2608"/>
    <w:rsid w:val="00AE2CF5"/>
    <w:rsid w:val="00AF18E5"/>
    <w:rsid w:val="00AF764F"/>
    <w:rsid w:val="00B05465"/>
    <w:rsid w:val="00B11B2C"/>
    <w:rsid w:val="00B45F46"/>
    <w:rsid w:val="00B50981"/>
    <w:rsid w:val="00B50FEC"/>
    <w:rsid w:val="00B566CF"/>
    <w:rsid w:val="00B64BAC"/>
    <w:rsid w:val="00B65F59"/>
    <w:rsid w:val="00B671BF"/>
    <w:rsid w:val="00B77E8F"/>
    <w:rsid w:val="00B81FBF"/>
    <w:rsid w:val="00B9310D"/>
    <w:rsid w:val="00B97198"/>
    <w:rsid w:val="00BA665F"/>
    <w:rsid w:val="00BB0A39"/>
    <w:rsid w:val="00BC45CC"/>
    <w:rsid w:val="00C10B27"/>
    <w:rsid w:val="00C10D8D"/>
    <w:rsid w:val="00C15ED2"/>
    <w:rsid w:val="00C22CB4"/>
    <w:rsid w:val="00C24C61"/>
    <w:rsid w:val="00C258B1"/>
    <w:rsid w:val="00C317FF"/>
    <w:rsid w:val="00C32096"/>
    <w:rsid w:val="00C417E5"/>
    <w:rsid w:val="00C4271B"/>
    <w:rsid w:val="00C54919"/>
    <w:rsid w:val="00C549E8"/>
    <w:rsid w:val="00C5586C"/>
    <w:rsid w:val="00C865C3"/>
    <w:rsid w:val="00C942D8"/>
    <w:rsid w:val="00CA1D54"/>
    <w:rsid w:val="00CA70DA"/>
    <w:rsid w:val="00CB47A3"/>
    <w:rsid w:val="00CC15B3"/>
    <w:rsid w:val="00CC2C3C"/>
    <w:rsid w:val="00CC4E61"/>
    <w:rsid w:val="00CC61EC"/>
    <w:rsid w:val="00CC6963"/>
    <w:rsid w:val="00CD0BB3"/>
    <w:rsid w:val="00CD36AD"/>
    <w:rsid w:val="00CE622C"/>
    <w:rsid w:val="00CE7BDB"/>
    <w:rsid w:val="00CF2B05"/>
    <w:rsid w:val="00CF46AB"/>
    <w:rsid w:val="00CF7A75"/>
    <w:rsid w:val="00CF7B00"/>
    <w:rsid w:val="00CF7E9C"/>
    <w:rsid w:val="00D00D18"/>
    <w:rsid w:val="00D0329D"/>
    <w:rsid w:val="00D045F0"/>
    <w:rsid w:val="00D15CA5"/>
    <w:rsid w:val="00D279DE"/>
    <w:rsid w:val="00D27D85"/>
    <w:rsid w:val="00D3690C"/>
    <w:rsid w:val="00D41E31"/>
    <w:rsid w:val="00D42192"/>
    <w:rsid w:val="00D436C2"/>
    <w:rsid w:val="00D46008"/>
    <w:rsid w:val="00D6035E"/>
    <w:rsid w:val="00D67CFB"/>
    <w:rsid w:val="00D72E66"/>
    <w:rsid w:val="00D74A97"/>
    <w:rsid w:val="00D80185"/>
    <w:rsid w:val="00D8281F"/>
    <w:rsid w:val="00D8417C"/>
    <w:rsid w:val="00D97562"/>
    <w:rsid w:val="00DA3D97"/>
    <w:rsid w:val="00DA47DE"/>
    <w:rsid w:val="00DB4E6E"/>
    <w:rsid w:val="00DC4906"/>
    <w:rsid w:val="00DD1275"/>
    <w:rsid w:val="00DD30C2"/>
    <w:rsid w:val="00DE3197"/>
    <w:rsid w:val="00E2038B"/>
    <w:rsid w:val="00E24704"/>
    <w:rsid w:val="00E26141"/>
    <w:rsid w:val="00E3285D"/>
    <w:rsid w:val="00E355DE"/>
    <w:rsid w:val="00E50BAF"/>
    <w:rsid w:val="00E5349D"/>
    <w:rsid w:val="00E611F3"/>
    <w:rsid w:val="00E65FB2"/>
    <w:rsid w:val="00E73329"/>
    <w:rsid w:val="00E75778"/>
    <w:rsid w:val="00E75DA9"/>
    <w:rsid w:val="00E765A8"/>
    <w:rsid w:val="00E81D79"/>
    <w:rsid w:val="00E84442"/>
    <w:rsid w:val="00E84C8F"/>
    <w:rsid w:val="00E933CD"/>
    <w:rsid w:val="00E93D8A"/>
    <w:rsid w:val="00E95FCC"/>
    <w:rsid w:val="00EB57C9"/>
    <w:rsid w:val="00EB7C94"/>
    <w:rsid w:val="00EC7684"/>
    <w:rsid w:val="00ED7FFB"/>
    <w:rsid w:val="00EE131A"/>
    <w:rsid w:val="00EE1FEC"/>
    <w:rsid w:val="00EE212F"/>
    <w:rsid w:val="00EE6496"/>
    <w:rsid w:val="00EE7481"/>
    <w:rsid w:val="00EF45EC"/>
    <w:rsid w:val="00EF7693"/>
    <w:rsid w:val="00F00AA1"/>
    <w:rsid w:val="00F05F00"/>
    <w:rsid w:val="00F161AE"/>
    <w:rsid w:val="00F20D26"/>
    <w:rsid w:val="00F32391"/>
    <w:rsid w:val="00F36BBC"/>
    <w:rsid w:val="00F402F8"/>
    <w:rsid w:val="00F4738B"/>
    <w:rsid w:val="00F515FB"/>
    <w:rsid w:val="00F531B2"/>
    <w:rsid w:val="00F64146"/>
    <w:rsid w:val="00F73044"/>
    <w:rsid w:val="00F90D3B"/>
    <w:rsid w:val="00F947A4"/>
    <w:rsid w:val="00FA7566"/>
    <w:rsid w:val="00FA7E7E"/>
    <w:rsid w:val="00FB48B9"/>
    <w:rsid w:val="00FB4F40"/>
    <w:rsid w:val="00FC712E"/>
    <w:rsid w:val="00FD0109"/>
    <w:rsid w:val="00FD23EF"/>
    <w:rsid w:val="00FE359D"/>
    <w:rsid w:val="00FE49C2"/>
    <w:rsid w:val="00FE51DA"/>
    <w:rsid w:val="00FF5177"/>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21271"/>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736050164">
      <w:bodyDiv w:val="1"/>
      <w:marLeft w:val="0"/>
      <w:marRight w:val="0"/>
      <w:marTop w:val="0"/>
      <w:marBottom w:val="0"/>
      <w:divBdr>
        <w:top w:val="none" w:sz="0" w:space="0" w:color="auto"/>
        <w:left w:val="none" w:sz="0" w:space="0" w:color="auto"/>
        <w:bottom w:val="none" w:sz="0" w:space="0" w:color="auto"/>
        <w:right w:val="none" w:sz="0" w:space="0" w:color="auto"/>
      </w:divBdr>
      <w:divsChild>
        <w:div w:id="2007398206">
          <w:marLeft w:val="0"/>
          <w:marRight w:val="0"/>
          <w:marTop w:val="0"/>
          <w:marBottom w:val="0"/>
          <w:divBdr>
            <w:top w:val="none" w:sz="0" w:space="0" w:color="auto"/>
            <w:left w:val="none" w:sz="0" w:space="0" w:color="auto"/>
            <w:bottom w:val="none" w:sz="0" w:space="0" w:color="auto"/>
            <w:right w:val="none" w:sz="0" w:space="0" w:color="auto"/>
          </w:divBdr>
          <w:divsChild>
            <w:div w:id="982346866">
              <w:marLeft w:val="0"/>
              <w:marRight w:val="0"/>
              <w:marTop w:val="0"/>
              <w:marBottom w:val="0"/>
              <w:divBdr>
                <w:top w:val="none" w:sz="0" w:space="0" w:color="auto"/>
                <w:left w:val="none" w:sz="0" w:space="0" w:color="auto"/>
                <w:bottom w:val="none" w:sz="0" w:space="0" w:color="auto"/>
                <w:right w:val="none" w:sz="0" w:space="0" w:color="auto"/>
              </w:divBdr>
              <w:divsChild>
                <w:div w:id="779682124">
                  <w:marLeft w:val="0"/>
                  <w:marRight w:val="0"/>
                  <w:marTop w:val="0"/>
                  <w:marBottom w:val="0"/>
                  <w:divBdr>
                    <w:top w:val="none" w:sz="0" w:space="0" w:color="auto"/>
                    <w:left w:val="none" w:sz="0" w:space="0" w:color="auto"/>
                    <w:bottom w:val="none" w:sz="0" w:space="0" w:color="auto"/>
                    <w:right w:val="none" w:sz="0" w:space="0" w:color="auto"/>
                  </w:divBdr>
                  <w:divsChild>
                    <w:div w:id="1471092782">
                      <w:marLeft w:val="0"/>
                      <w:marRight w:val="0"/>
                      <w:marTop w:val="0"/>
                      <w:marBottom w:val="0"/>
                      <w:divBdr>
                        <w:top w:val="none" w:sz="0" w:space="0" w:color="auto"/>
                        <w:left w:val="none" w:sz="0" w:space="0" w:color="auto"/>
                        <w:bottom w:val="none" w:sz="0" w:space="0" w:color="auto"/>
                        <w:right w:val="none" w:sz="0" w:space="0" w:color="auto"/>
                      </w:divBdr>
                      <w:divsChild>
                        <w:div w:id="652099317">
                          <w:marLeft w:val="0"/>
                          <w:marRight w:val="0"/>
                          <w:marTop w:val="0"/>
                          <w:marBottom w:val="0"/>
                          <w:divBdr>
                            <w:top w:val="none" w:sz="0" w:space="0" w:color="auto"/>
                            <w:left w:val="none" w:sz="0" w:space="0" w:color="auto"/>
                            <w:bottom w:val="none" w:sz="0" w:space="0" w:color="auto"/>
                            <w:right w:val="none" w:sz="0" w:space="0" w:color="auto"/>
                          </w:divBdr>
                          <w:divsChild>
                            <w:div w:id="1314874863">
                              <w:marLeft w:val="0"/>
                              <w:marRight w:val="0"/>
                              <w:marTop w:val="0"/>
                              <w:marBottom w:val="0"/>
                              <w:divBdr>
                                <w:top w:val="single" w:sz="6" w:space="4" w:color="auto"/>
                                <w:left w:val="single" w:sz="6" w:space="4" w:color="auto"/>
                                <w:bottom w:val="single" w:sz="6" w:space="4" w:color="auto"/>
                                <w:right w:val="single" w:sz="6" w:space="4" w:color="auto"/>
                              </w:divBdr>
                              <w:divsChild>
                                <w:div w:id="70467744">
                                  <w:marLeft w:val="0"/>
                                  <w:marRight w:val="0"/>
                                  <w:marTop w:val="0"/>
                                  <w:marBottom w:val="0"/>
                                  <w:divBdr>
                                    <w:top w:val="none" w:sz="0" w:space="0" w:color="auto"/>
                                    <w:left w:val="none" w:sz="0" w:space="0" w:color="auto"/>
                                    <w:bottom w:val="none" w:sz="0" w:space="0" w:color="auto"/>
                                    <w:right w:val="none" w:sz="0" w:space="0" w:color="auto"/>
                                  </w:divBdr>
                                  <w:divsChild>
                                    <w:div w:id="225455197">
                                      <w:marLeft w:val="0"/>
                                      <w:marRight w:val="0"/>
                                      <w:marTop w:val="0"/>
                                      <w:marBottom w:val="0"/>
                                      <w:divBdr>
                                        <w:top w:val="none" w:sz="0" w:space="0" w:color="auto"/>
                                        <w:left w:val="none" w:sz="0" w:space="0" w:color="auto"/>
                                        <w:bottom w:val="none" w:sz="0" w:space="0" w:color="auto"/>
                                        <w:right w:val="none" w:sz="0" w:space="0" w:color="auto"/>
                                      </w:divBdr>
                                      <w:divsChild>
                                        <w:div w:id="805437911">
                                          <w:marLeft w:val="0"/>
                                          <w:marRight w:val="0"/>
                                          <w:marTop w:val="0"/>
                                          <w:marBottom w:val="0"/>
                                          <w:divBdr>
                                            <w:top w:val="none" w:sz="0" w:space="0" w:color="auto"/>
                                            <w:left w:val="none" w:sz="0" w:space="0" w:color="auto"/>
                                            <w:bottom w:val="none" w:sz="0" w:space="0" w:color="auto"/>
                                            <w:right w:val="none" w:sz="0" w:space="0" w:color="auto"/>
                                          </w:divBdr>
                                          <w:divsChild>
                                            <w:div w:id="20839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azure.microsoft.com/marketplace/web-applications/all/" TargetMode="External"/><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azure.microsoft.com/en-us/services/" TargetMode="External"/><Relationship Id="rId19" Type="http://schemas.openxmlformats.org/officeDocument/2006/relationships/hyperlink" Target="https://gallery.cortanaintelligence.com/"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oter" Target="footer1.xml"/><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studio.azureml.net/"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en.wikipedia.org/wiki/Receiver_operating_characteristic"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ikit-learn.org/stable/"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allery.azureml.net/"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545BD-0DFF-4FE9-BC8D-CF5D7544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3997</Words>
  <Characters>22786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2</cp:revision>
  <cp:lastPrinted>2015-02-20T16:11:00Z</cp:lastPrinted>
  <dcterms:created xsi:type="dcterms:W3CDTF">2016-10-05T16:53:00Z</dcterms:created>
  <dcterms:modified xsi:type="dcterms:W3CDTF">2016-10-05T16:53:00Z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Ref">
    <vt:lpwstr>https://rmsibizaapiprod.cloudapp.net/api/policy\f8b1cea4-6b5a-4c2a-8108-dc03224ab8b1</vt:lpwstr>
  </property>
  <property fmtid="{D5CDD505-2E9C-101B-9397-08002B2CF9AE}" pid="4" name="MSIP_Label_f42aa342-8706-4288-bd11-ebb85995028c_AssignedBy">
    <vt:lpwstr>edbaker@microsoft.com</vt:lpwstr>
  </property>
  <property fmtid="{D5CDD505-2E9C-101B-9397-08002B2CF9AE}" pid="5" name="MSIP_Label_f42aa342-8706-4288-bd11-ebb85995028c_DateCreated">
    <vt:lpwstr>2016-08-24T13:26:16.3266176+01:00</vt:lpwstr>
  </property>
  <property fmtid="{D5CDD505-2E9C-101B-9397-08002B2CF9AE}" pid="6" name="MSIP_Label_f42aa342-8706-4288-bd11-ebb85995028c_Extended_MSFT_Method">
    <vt:lpwstr>Automatic</vt:lpwstr>
  </property>
</Properties>
</file>